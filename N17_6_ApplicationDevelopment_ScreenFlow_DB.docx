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B1F8D" w14:textId="2C151382" w:rsidR="00EA256E" w:rsidRPr="00374C6C" w:rsidRDefault="00EA256E" w:rsidP="00280EA0">
      <w:pPr>
        <w:pBdr>
          <w:bottom w:val="single" w:sz="4" w:space="1" w:color="auto"/>
        </w:pBdr>
        <w:spacing w:after="120" w:line="360" w:lineRule="auto"/>
        <w:jc w:val="center"/>
        <w:rPr>
          <w:rFonts w:ascii="Times New Roman" w:hAnsi="Times New Roman" w:cs="Times New Roman"/>
          <w:b/>
          <w:sz w:val="34"/>
          <w:szCs w:val="34"/>
        </w:rPr>
      </w:pPr>
      <w:r w:rsidRPr="00374C6C">
        <w:rPr>
          <w:rFonts w:ascii="Times New Roman" w:hAnsi="Times New Roman" w:cs="Times New Roman"/>
          <w:b/>
          <w:sz w:val="34"/>
          <w:szCs w:val="34"/>
        </w:rPr>
        <w:t>SCREEN FLOW - TÀI LIỆU THIẾT KẾ CƠ SỞ DỮ LIỆU</w:t>
      </w:r>
    </w:p>
    <w:p w14:paraId="45427471" w14:textId="77777777" w:rsidR="008C40E4" w:rsidRDefault="008C40E4" w:rsidP="00280EA0">
      <w:pPr>
        <w:spacing w:after="120" w:line="360" w:lineRule="auto"/>
        <w:jc w:val="both"/>
        <w:rPr>
          <w:rFonts w:ascii="Times New Roman" w:eastAsia="Times New Roman" w:hAnsi="Times New Roman" w:cs="Times New Roman"/>
          <w:color w:val="000000" w:themeColor="text1"/>
          <w:sz w:val="26"/>
          <w:szCs w:val="26"/>
        </w:rPr>
      </w:pPr>
      <w:r w:rsidRPr="23FCC1D8">
        <w:rPr>
          <w:rFonts w:ascii="Times New Roman" w:eastAsia="Times New Roman" w:hAnsi="Times New Roman" w:cs="Times New Roman"/>
          <w:color w:val="000000" w:themeColor="text1"/>
          <w:sz w:val="26"/>
          <w:szCs w:val="26"/>
        </w:rPr>
        <w:t xml:space="preserve">Nhóm 17 - Thành viên nhóm </w:t>
      </w:r>
    </w:p>
    <w:p w14:paraId="2179EBD8" w14:textId="77777777" w:rsidR="007B10B6" w:rsidRDefault="007B10B6" w:rsidP="00A27B42">
      <w:pPr>
        <w:pStyle w:val="ListParagraph"/>
        <w:numPr>
          <w:ilvl w:val="0"/>
          <w:numId w:val="3"/>
        </w:numPr>
        <w:spacing w:after="120" w:line="360" w:lineRule="auto"/>
        <w:jc w:val="both"/>
        <w:rPr>
          <w:rFonts w:ascii="Times New Roman" w:eastAsia="Times New Roman" w:hAnsi="Times New Roman" w:cs="Times New Roman"/>
          <w:color w:val="000000" w:themeColor="text1"/>
          <w:sz w:val="26"/>
          <w:szCs w:val="26"/>
        </w:rPr>
      </w:pPr>
      <w:r w:rsidRPr="23FCC1D8">
        <w:rPr>
          <w:rFonts w:ascii="Times New Roman" w:eastAsia="Times New Roman" w:hAnsi="Times New Roman" w:cs="Times New Roman"/>
          <w:color w:val="000000" w:themeColor="text1"/>
          <w:sz w:val="26"/>
          <w:szCs w:val="26"/>
        </w:rPr>
        <w:t>Thân Hoàng Thiên Thiên (Nhóm trưởng)</w:t>
      </w:r>
    </w:p>
    <w:p w14:paraId="5D597A4F" w14:textId="77777777" w:rsidR="007B10B6" w:rsidRDefault="007B10B6" w:rsidP="00A27B42">
      <w:pPr>
        <w:pStyle w:val="ListParagraph"/>
        <w:numPr>
          <w:ilvl w:val="0"/>
          <w:numId w:val="3"/>
        </w:numPr>
        <w:spacing w:after="120" w:line="360" w:lineRule="auto"/>
        <w:jc w:val="both"/>
        <w:rPr>
          <w:rFonts w:ascii="Times New Roman" w:eastAsia="Times New Roman" w:hAnsi="Times New Roman" w:cs="Times New Roman"/>
          <w:color w:val="000000" w:themeColor="text1"/>
          <w:sz w:val="26"/>
          <w:szCs w:val="26"/>
        </w:rPr>
      </w:pPr>
      <w:r w:rsidRPr="23FCC1D8">
        <w:rPr>
          <w:rFonts w:ascii="Times New Roman" w:eastAsia="Times New Roman" w:hAnsi="Times New Roman" w:cs="Times New Roman"/>
          <w:color w:val="000000" w:themeColor="text1"/>
          <w:sz w:val="26"/>
          <w:szCs w:val="26"/>
        </w:rPr>
        <w:t>Nguyễn Phan Minh Mẫn</w:t>
      </w:r>
    </w:p>
    <w:p w14:paraId="4CB6156B" w14:textId="77777777" w:rsidR="007B10B6" w:rsidRDefault="007B10B6" w:rsidP="00A27B42">
      <w:pPr>
        <w:pStyle w:val="ListParagraph"/>
        <w:numPr>
          <w:ilvl w:val="0"/>
          <w:numId w:val="3"/>
        </w:numPr>
        <w:spacing w:after="120" w:line="360" w:lineRule="auto"/>
        <w:jc w:val="both"/>
        <w:rPr>
          <w:rFonts w:ascii="Times New Roman" w:eastAsia="Times New Roman" w:hAnsi="Times New Roman" w:cs="Times New Roman"/>
          <w:color w:val="000000" w:themeColor="text1"/>
          <w:sz w:val="26"/>
          <w:szCs w:val="26"/>
        </w:rPr>
      </w:pPr>
      <w:r w:rsidRPr="23FCC1D8">
        <w:rPr>
          <w:rFonts w:ascii="Times New Roman" w:eastAsia="Times New Roman" w:hAnsi="Times New Roman" w:cs="Times New Roman"/>
          <w:color w:val="000000" w:themeColor="text1"/>
          <w:sz w:val="26"/>
          <w:szCs w:val="26"/>
        </w:rPr>
        <w:t>Võ Ngọc Thúy Vy</w:t>
      </w:r>
    </w:p>
    <w:p w14:paraId="00609938" w14:textId="77777777" w:rsidR="007B10B6" w:rsidRDefault="007B10B6" w:rsidP="00A27B42">
      <w:pPr>
        <w:pStyle w:val="ListParagraph"/>
        <w:numPr>
          <w:ilvl w:val="0"/>
          <w:numId w:val="3"/>
        </w:numPr>
        <w:spacing w:after="120" w:line="360" w:lineRule="auto"/>
        <w:jc w:val="both"/>
        <w:rPr>
          <w:rFonts w:ascii="Times New Roman" w:eastAsia="Times New Roman" w:hAnsi="Times New Roman" w:cs="Times New Roman"/>
          <w:color w:val="000000" w:themeColor="text1"/>
          <w:sz w:val="26"/>
          <w:szCs w:val="26"/>
        </w:rPr>
      </w:pPr>
      <w:r w:rsidRPr="23FCC1D8">
        <w:rPr>
          <w:rFonts w:ascii="Times New Roman" w:eastAsia="Times New Roman" w:hAnsi="Times New Roman" w:cs="Times New Roman"/>
          <w:color w:val="000000" w:themeColor="text1"/>
          <w:sz w:val="26"/>
          <w:szCs w:val="26"/>
        </w:rPr>
        <w:t>Đặng Phúc Nguyên</w:t>
      </w:r>
    </w:p>
    <w:p w14:paraId="14E2A9AD" w14:textId="2E264712" w:rsidR="007B10B6" w:rsidRDefault="007B10B6" w:rsidP="00280EA0">
      <w:pPr>
        <w:spacing w:after="120" w:line="360" w:lineRule="auto"/>
        <w:jc w:val="both"/>
        <w:rPr>
          <w:rFonts w:ascii="Times New Roman" w:eastAsia="Times New Roman" w:hAnsi="Times New Roman" w:cs="Times New Roman"/>
          <w:color w:val="000000" w:themeColor="text1"/>
          <w:sz w:val="26"/>
          <w:szCs w:val="26"/>
        </w:rPr>
      </w:pPr>
      <w:r w:rsidRPr="23FCC1D8">
        <w:rPr>
          <w:rFonts w:ascii="Times New Roman" w:eastAsia="Times New Roman" w:hAnsi="Times New Roman" w:cs="Times New Roman"/>
          <w:i/>
          <w:color w:val="000000" w:themeColor="text1"/>
          <w:sz w:val="26"/>
          <w:szCs w:val="26"/>
        </w:rPr>
        <w:t>Tên ứng dụng:</w:t>
      </w:r>
      <w:r w:rsidRPr="23FCC1D8">
        <w:rPr>
          <w:rFonts w:ascii="Times New Roman" w:eastAsia="Times New Roman" w:hAnsi="Times New Roman" w:cs="Times New Roman"/>
          <w:color w:val="000000" w:themeColor="text1"/>
          <w:sz w:val="26"/>
          <w:szCs w:val="26"/>
        </w:rPr>
        <w:t xml:space="preserve"> </w:t>
      </w:r>
      <w:r w:rsidRPr="23FCC1D8">
        <w:rPr>
          <w:rFonts w:ascii="Times New Roman" w:eastAsia="Times New Roman" w:hAnsi="Times New Roman" w:cs="Times New Roman"/>
          <w:b/>
          <w:color w:val="000000" w:themeColor="text1"/>
          <w:sz w:val="26"/>
          <w:szCs w:val="26"/>
        </w:rPr>
        <w:t xml:space="preserve">CHƯƠNG TRÌNH QUẢN LÝ HIỆU </w:t>
      </w:r>
      <w:r w:rsidR="00F761AC">
        <w:rPr>
          <w:rFonts w:ascii="Times New Roman" w:eastAsia="Times New Roman" w:hAnsi="Times New Roman" w:cs="Times New Roman"/>
          <w:b/>
          <w:color w:val="000000" w:themeColor="text1"/>
          <w:sz w:val="26"/>
          <w:szCs w:val="26"/>
        </w:rPr>
        <w:t>SẢN PHẨM</w:t>
      </w:r>
      <w:r w:rsidRPr="23FCC1D8">
        <w:rPr>
          <w:rFonts w:ascii="Times New Roman" w:eastAsia="Times New Roman" w:hAnsi="Times New Roman" w:cs="Times New Roman"/>
          <w:b/>
          <w:color w:val="000000" w:themeColor="text1"/>
          <w:sz w:val="26"/>
          <w:szCs w:val="26"/>
        </w:rPr>
        <w:t xml:space="preserve"> TÂY</w:t>
      </w:r>
    </w:p>
    <w:p w14:paraId="0885F6B8" w14:textId="2B8826B5" w:rsidR="008C40E4" w:rsidRDefault="008C40E4" w:rsidP="00010511">
      <w:pPr>
        <w:pBdr>
          <w:bottom w:val="single" w:sz="4" w:space="1" w:color="auto"/>
        </w:pBdr>
        <w:spacing w:after="120" w:line="360" w:lineRule="auto"/>
        <w:jc w:val="both"/>
        <w:rPr>
          <w:rFonts w:ascii="Times New Roman" w:eastAsia="Times New Roman" w:hAnsi="Times New Roman" w:cs="Times New Roman"/>
          <w:color w:val="000000" w:themeColor="text1"/>
          <w:sz w:val="26"/>
          <w:szCs w:val="26"/>
        </w:rPr>
      </w:pPr>
      <w:r w:rsidRPr="23FCC1D8">
        <w:rPr>
          <w:rFonts w:ascii="Times New Roman" w:eastAsia="Times New Roman" w:hAnsi="Times New Roman" w:cs="Times New Roman"/>
          <w:color w:val="000000" w:themeColor="text1"/>
          <w:sz w:val="26"/>
          <w:szCs w:val="26"/>
        </w:rPr>
        <w:t>Thời gian thực hiện: Từ 19/8/2024 đến 04/11/2024 (11 tuần)</w:t>
      </w:r>
    </w:p>
    <w:sdt>
      <w:sdtPr>
        <w:rPr>
          <w:rFonts w:ascii="Times New Roman" w:eastAsiaTheme="minorEastAsia" w:hAnsi="Times New Roman" w:cs="Times New Roman"/>
          <w:b/>
          <w:bCs/>
          <w:color w:val="auto"/>
          <w:sz w:val="26"/>
          <w:szCs w:val="26"/>
        </w:rPr>
        <w:id w:val="1439798622"/>
        <w:docPartObj>
          <w:docPartGallery w:val="Table of Contents"/>
          <w:docPartUnique/>
        </w:docPartObj>
      </w:sdtPr>
      <w:sdtEndPr>
        <w:rPr>
          <w:noProof/>
        </w:rPr>
      </w:sdtEndPr>
      <w:sdtContent>
        <w:p w14:paraId="36FEF827" w14:textId="40416066" w:rsidR="002B595C" w:rsidRPr="00C61C50" w:rsidRDefault="00010511">
          <w:pPr>
            <w:pStyle w:val="TOCHeading"/>
            <w:rPr>
              <w:rFonts w:ascii="Times New Roman" w:hAnsi="Times New Roman" w:cs="Times New Roman"/>
              <w:b/>
              <w:bCs/>
              <w:color w:val="auto"/>
              <w:sz w:val="26"/>
              <w:szCs w:val="26"/>
            </w:rPr>
          </w:pPr>
          <w:r w:rsidRPr="00C61C50">
            <w:rPr>
              <w:rFonts w:ascii="Times New Roman" w:hAnsi="Times New Roman" w:cs="Times New Roman"/>
              <w:b/>
              <w:bCs/>
              <w:color w:val="auto"/>
              <w:sz w:val="26"/>
              <w:szCs w:val="26"/>
            </w:rPr>
            <w:t>MỤC LỤC</w:t>
          </w:r>
        </w:p>
        <w:p w14:paraId="0D86E426" w14:textId="01A8ED87" w:rsidR="00C61C50" w:rsidRPr="00C61C50" w:rsidRDefault="00D2198B">
          <w:pPr>
            <w:pStyle w:val="TOC1"/>
            <w:rPr>
              <w:rFonts w:eastAsiaTheme="minorEastAsia"/>
              <w:b w:val="0"/>
              <w:bCs w:val="0"/>
              <w:kern w:val="2"/>
              <w:sz w:val="26"/>
              <w:szCs w:val="26"/>
              <w14:ligatures w14:val="standardContextual"/>
            </w:rPr>
          </w:pPr>
          <w:r w:rsidRPr="00C61C50">
            <w:rPr>
              <w:sz w:val="26"/>
              <w:szCs w:val="26"/>
            </w:rPr>
            <w:fldChar w:fldCharType="begin"/>
          </w:r>
          <w:r w:rsidRPr="00C61C50">
            <w:rPr>
              <w:sz w:val="26"/>
              <w:szCs w:val="26"/>
            </w:rPr>
            <w:instrText xml:space="preserve"> TOC \o "1-3" \h \z \u </w:instrText>
          </w:r>
          <w:r w:rsidRPr="00C61C50">
            <w:rPr>
              <w:sz w:val="26"/>
              <w:szCs w:val="26"/>
            </w:rPr>
            <w:fldChar w:fldCharType="separate"/>
          </w:r>
          <w:hyperlink w:anchor="_Toc180955937" w:history="1">
            <w:r w:rsidR="00C61C50" w:rsidRPr="00C61C50">
              <w:rPr>
                <w:rStyle w:val="Hyperlink"/>
                <w:sz w:val="26"/>
                <w:szCs w:val="26"/>
              </w:rPr>
              <w:t>1. Screen Flow: Phân luồng màn hình của ứng dụng</w:t>
            </w:r>
            <w:r w:rsidR="00C61C50" w:rsidRPr="00C61C50">
              <w:rPr>
                <w:webHidden/>
                <w:sz w:val="26"/>
                <w:szCs w:val="26"/>
              </w:rPr>
              <w:tab/>
            </w:r>
            <w:r w:rsidR="00C61C50" w:rsidRPr="00C61C50">
              <w:rPr>
                <w:webHidden/>
                <w:sz w:val="26"/>
                <w:szCs w:val="26"/>
              </w:rPr>
              <w:fldChar w:fldCharType="begin"/>
            </w:r>
            <w:r w:rsidR="00C61C50" w:rsidRPr="00C61C50">
              <w:rPr>
                <w:webHidden/>
                <w:sz w:val="26"/>
                <w:szCs w:val="26"/>
              </w:rPr>
              <w:instrText xml:space="preserve"> PAGEREF _Toc180955937 \h </w:instrText>
            </w:r>
            <w:r w:rsidR="00C61C50" w:rsidRPr="00C61C50">
              <w:rPr>
                <w:webHidden/>
                <w:sz w:val="26"/>
                <w:szCs w:val="26"/>
              </w:rPr>
            </w:r>
            <w:r w:rsidR="00C61C50" w:rsidRPr="00C61C50">
              <w:rPr>
                <w:webHidden/>
                <w:sz w:val="26"/>
                <w:szCs w:val="26"/>
              </w:rPr>
              <w:fldChar w:fldCharType="separate"/>
            </w:r>
            <w:r w:rsidR="00C61C50" w:rsidRPr="00C61C50">
              <w:rPr>
                <w:webHidden/>
                <w:sz w:val="26"/>
                <w:szCs w:val="26"/>
              </w:rPr>
              <w:t>1</w:t>
            </w:r>
            <w:r w:rsidR="00C61C50" w:rsidRPr="00C61C50">
              <w:rPr>
                <w:webHidden/>
                <w:sz w:val="26"/>
                <w:szCs w:val="26"/>
              </w:rPr>
              <w:fldChar w:fldCharType="end"/>
            </w:r>
          </w:hyperlink>
        </w:p>
        <w:p w14:paraId="0AEB340A" w14:textId="519DE64B" w:rsidR="00C61C50" w:rsidRPr="00C61C50" w:rsidRDefault="00C61C50">
          <w:pPr>
            <w:pStyle w:val="TOC1"/>
            <w:rPr>
              <w:rFonts w:eastAsiaTheme="minorEastAsia"/>
              <w:b w:val="0"/>
              <w:bCs w:val="0"/>
              <w:kern w:val="2"/>
              <w:sz w:val="26"/>
              <w:szCs w:val="26"/>
              <w14:ligatures w14:val="standardContextual"/>
            </w:rPr>
          </w:pPr>
          <w:hyperlink w:anchor="_Toc180955938" w:history="1">
            <w:r w:rsidRPr="00C61C50">
              <w:rPr>
                <w:rStyle w:val="Hyperlink"/>
                <w:sz w:val="26"/>
                <w:szCs w:val="26"/>
              </w:rPr>
              <w:t>2. Cơ sở dữ liệu</w:t>
            </w:r>
            <w:r w:rsidRPr="00C61C50">
              <w:rPr>
                <w:webHidden/>
                <w:sz w:val="26"/>
                <w:szCs w:val="26"/>
              </w:rPr>
              <w:tab/>
            </w:r>
            <w:r w:rsidRPr="00C61C50">
              <w:rPr>
                <w:webHidden/>
                <w:sz w:val="26"/>
                <w:szCs w:val="26"/>
              </w:rPr>
              <w:fldChar w:fldCharType="begin"/>
            </w:r>
            <w:r w:rsidRPr="00C61C50">
              <w:rPr>
                <w:webHidden/>
                <w:sz w:val="26"/>
                <w:szCs w:val="26"/>
              </w:rPr>
              <w:instrText xml:space="preserve"> PAGEREF _Toc180955938 \h </w:instrText>
            </w:r>
            <w:r w:rsidRPr="00C61C50">
              <w:rPr>
                <w:webHidden/>
                <w:sz w:val="26"/>
                <w:szCs w:val="26"/>
              </w:rPr>
            </w:r>
            <w:r w:rsidRPr="00C61C50">
              <w:rPr>
                <w:webHidden/>
                <w:sz w:val="26"/>
                <w:szCs w:val="26"/>
              </w:rPr>
              <w:fldChar w:fldCharType="separate"/>
            </w:r>
            <w:r w:rsidRPr="00C61C50">
              <w:rPr>
                <w:webHidden/>
                <w:sz w:val="26"/>
                <w:szCs w:val="26"/>
              </w:rPr>
              <w:t>2</w:t>
            </w:r>
            <w:r w:rsidRPr="00C61C50">
              <w:rPr>
                <w:webHidden/>
                <w:sz w:val="26"/>
                <w:szCs w:val="26"/>
              </w:rPr>
              <w:fldChar w:fldCharType="end"/>
            </w:r>
          </w:hyperlink>
        </w:p>
        <w:p w14:paraId="7C3819E1" w14:textId="1B7BDD78" w:rsidR="00C61C50" w:rsidRPr="00C61C50" w:rsidRDefault="00C61C50">
          <w:pPr>
            <w:pStyle w:val="TOC2"/>
            <w:tabs>
              <w:tab w:val="right" w:leader="dot" w:pos="10245"/>
            </w:tabs>
            <w:rPr>
              <w:rFonts w:ascii="Times New Roman" w:eastAsiaTheme="minorEastAsia" w:hAnsi="Times New Roman" w:cs="Times New Roman"/>
              <w:noProof/>
              <w:kern w:val="2"/>
              <w:sz w:val="26"/>
              <w:szCs w:val="26"/>
              <w14:ligatures w14:val="standardContextual"/>
            </w:rPr>
          </w:pPr>
          <w:hyperlink w:anchor="_Toc180955939" w:history="1">
            <w:r w:rsidRPr="00C61C50">
              <w:rPr>
                <w:rStyle w:val="Hyperlink"/>
                <w:rFonts w:ascii="Times New Roman" w:hAnsi="Times New Roman" w:cs="Times New Roman"/>
                <w:noProof/>
                <w:sz w:val="26"/>
                <w:szCs w:val="26"/>
              </w:rPr>
              <w:t>2.1. Cơ sở dữ liệu quan hệ</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_Toc180955939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2</w:t>
            </w:r>
            <w:r w:rsidRPr="00C61C50">
              <w:rPr>
                <w:rFonts w:ascii="Times New Roman" w:hAnsi="Times New Roman" w:cs="Times New Roman"/>
                <w:noProof/>
                <w:webHidden/>
                <w:sz w:val="26"/>
                <w:szCs w:val="26"/>
              </w:rPr>
              <w:fldChar w:fldCharType="end"/>
            </w:r>
          </w:hyperlink>
        </w:p>
        <w:p w14:paraId="0F45BA10" w14:textId="13C3FD9C" w:rsidR="00C61C50" w:rsidRPr="00C61C50" w:rsidRDefault="00C61C50">
          <w:pPr>
            <w:pStyle w:val="TOC2"/>
            <w:tabs>
              <w:tab w:val="right" w:leader="dot" w:pos="10245"/>
            </w:tabs>
            <w:rPr>
              <w:rFonts w:ascii="Times New Roman" w:eastAsiaTheme="minorEastAsia" w:hAnsi="Times New Roman" w:cs="Times New Roman"/>
              <w:noProof/>
              <w:kern w:val="2"/>
              <w:sz w:val="26"/>
              <w:szCs w:val="26"/>
              <w14:ligatures w14:val="standardContextual"/>
            </w:rPr>
          </w:pPr>
          <w:hyperlink w:anchor="_Toc180955940" w:history="1">
            <w:r w:rsidRPr="00C61C50">
              <w:rPr>
                <w:rStyle w:val="Hyperlink"/>
                <w:rFonts w:ascii="Times New Roman" w:hAnsi="Times New Roman" w:cs="Times New Roman"/>
                <w:noProof/>
                <w:sz w:val="26"/>
                <w:szCs w:val="26"/>
              </w:rPr>
              <w:t>2.1.1 Sơ đồ thực thể và mối kết hợp</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_Toc180955940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2</w:t>
            </w:r>
            <w:r w:rsidRPr="00C61C50">
              <w:rPr>
                <w:rFonts w:ascii="Times New Roman" w:hAnsi="Times New Roman" w:cs="Times New Roman"/>
                <w:noProof/>
                <w:webHidden/>
                <w:sz w:val="26"/>
                <w:szCs w:val="26"/>
              </w:rPr>
              <w:fldChar w:fldCharType="end"/>
            </w:r>
          </w:hyperlink>
        </w:p>
        <w:p w14:paraId="00FFABE4" w14:textId="0BDF74F7" w:rsidR="00C61C50" w:rsidRPr="00C61C50" w:rsidRDefault="00C61C50">
          <w:pPr>
            <w:pStyle w:val="TOC2"/>
            <w:tabs>
              <w:tab w:val="right" w:leader="dot" w:pos="10245"/>
            </w:tabs>
            <w:rPr>
              <w:rFonts w:ascii="Times New Roman" w:eastAsiaTheme="minorEastAsia" w:hAnsi="Times New Roman" w:cs="Times New Roman"/>
              <w:noProof/>
              <w:kern w:val="2"/>
              <w:sz w:val="26"/>
              <w:szCs w:val="26"/>
              <w14:ligatures w14:val="standardContextual"/>
            </w:rPr>
          </w:pPr>
          <w:hyperlink w:anchor="_Toc180955941" w:history="1">
            <w:r w:rsidRPr="00C61C50">
              <w:rPr>
                <w:rStyle w:val="Hyperlink"/>
                <w:rFonts w:ascii="Times New Roman" w:hAnsi="Times New Roman" w:cs="Times New Roman"/>
                <w:noProof/>
                <w:sz w:val="26"/>
                <w:szCs w:val="26"/>
              </w:rPr>
              <w:t>2.1.2 Sơ đồ trên HQT CSDL:</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_Toc180955941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3</w:t>
            </w:r>
            <w:r w:rsidRPr="00C61C50">
              <w:rPr>
                <w:rFonts w:ascii="Times New Roman" w:hAnsi="Times New Roman" w:cs="Times New Roman"/>
                <w:noProof/>
                <w:webHidden/>
                <w:sz w:val="26"/>
                <w:szCs w:val="26"/>
              </w:rPr>
              <w:fldChar w:fldCharType="end"/>
            </w:r>
          </w:hyperlink>
        </w:p>
        <w:p w14:paraId="6B720685" w14:textId="110B21B4" w:rsidR="00C61C50" w:rsidRPr="00C61C50" w:rsidRDefault="00C61C50">
          <w:pPr>
            <w:pStyle w:val="TOC2"/>
            <w:tabs>
              <w:tab w:val="right" w:leader="dot" w:pos="10245"/>
            </w:tabs>
            <w:rPr>
              <w:rFonts w:ascii="Times New Roman" w:eastAsiaTheme="minorEastAsia" w:hAnsi="Times New Roman" w:cs="Times New Roman"/>
              <w:noProof/>
              <w:kern w:val="2"/>
              <w:sz w:val="26"/>
              <w:szCs w:val="26"/>
              <w14:ligatures w14:val="standardContextual"/>
            </w:rPr>
          </w:pPr>
          <w:hyperlink w:anchor="_Toc180955942" w:history="1">
            <w:r w:rsidRPr="00C61C50">
              <w:rPr>
                <w:rStyle w:val="Hyperlink"/>
                <w:rFonts w:ascii="Times New Roman" w:hAnsi="Times New Roman" w:cs="Times New Roman"/>
                <w:noProof/>
                <w:sz w:val="26"/>
                <w:szCs w:val="26"/>
              </w:rPr>
              <w:t>2.2. Các ràng buộc toàn vẹn trong CSDL</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_Toc180955942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3</w:t>
            </w:r>
            <w:r w:rsidRPr="00C61C50">
              <w:rPr>
                <w:rFonts w:ascii="Times New Roman" w:hAnsi="Times New Roman" w:cs="Times New Roman"/>
                <w:noProof/>
                <w:webHidden/>
                <w:sz w:val="26"/>
                <w:szCs w:val="26"/>
              </w:rPr>
              <w:fldChar w:fldCharType="end"/>
            </w:r>
          </w:hyperlink>
        </w:p>
        <w:p w14:paraId="1070FB1B" w14:textId="4CE3D926" w:rsidR="00C61C50" w:rsidRPr="00C61C50" w:rsidRDefault="00C61C50">
          <w:pPr>
            <w:pStyle w:val="TOC3"/>
            <w:tabs>
              <w:tab w:val="left" w:pos="1200"/>
              <w:tab w:val="right" w:leader="dot" w:pos="10245"/>
            </w:tabs>
            <w:rPr>
              <w:rFonts w:ascii="Times New Roman" w:eastAsiaTheme="minorEastAsia" w:hAnsi="Times New Roman" w:cs="Times New Roman"/>
              <w:noProof/>
              <w:kern w:val="2"/>
              <w:sz w:val="26"/>
              <w:szCs w:val="26"/>
              <w14:ligatures w14:val="standardContextual"/>
            </w:rPr>
          </w:pPr>
          <w:hyperlink w:anchor="_Toc180955943" w:history="1">
            <w:r w:rsidRPr="00C61C50">
              <w:rPr>
                <w:rStyle w:val="Hyperlink"/>
                <w:rFonts w:ascii="Times New Roman" w:hAnsi="Times New Roman" w:cs="Times New Roman"/>
                <w:noProof/>
                <w:sz w:val="26"/>
                <w:szCs w:val="26"/>
                <w:lang w:val="vi-VN"/>
              </w:rPr>
              <w:t>2.2.1</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Bảng</w:t>
            </w:r>
            <w:r w:rsidRPr="00C61C50">
              <w:rPr>
                <w:rStyle w:val="Hyperlink"/>
                <w:rFonts w:ascii="Times New Roman" w:hAnsi="Times New Roman" w:cs="Times New Roman"/>
                <w:noProof/>
                <w:sz w:val="26"/>
                <w:szCs w:val="26"/>
                <w:lang w:val="vi-VN"/>
              </w:rPr>
              <w:t xml:space="preserve"> TaiKhoan</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_Toc180955943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3</w:t>
            </w:r>
            <w:r w:rsidRPr="00C61C50">
              <w:rPr>
                <w:rFonts w:ascii="Times New Roman" w:hAnsi="Times New Roman" w:cs="Times New Roman"/>
                <w:noProof/>
                <w:webHidden/>
                <w:sz w:val="26"/>
                <w:szCs w:val="26"/>
              </w:rPr>
              <w:fldChar w:fldCharType="end"/>
            </w:r>
          </w:hyperlink>
        </w:p>
        <w:p w14:paraId="595DF148" w14:textId="5D344539" w:rsidR="00C61C50" w:rsidRPr="00C61C50" w:rsidRDefault="00C61C50">
          <w:pPr>
            <w:pStyle w:val="TOC3"/>
            <w:tabs>
              <w:tab w:val="left" w:pos="1200"/>
              <w:tab w:val="right" w:leader="dot" w:pos="10245"/>
            </w:tabs>
            <w:rPr>
              <w:rFonts w:ascii="Times New Roman" w:eastAsiaTheme="minorEastAsia" w:hAnsi="Times New Roman" w:cs="Times New Roman"/>
              <w:noProof/>
              <w:kern w:val="2"/>
              <w:sz w:val="26"/>
              <w:szCs w:val="26"/>
              <w14:ligatures w14:val="standardContextual"/>
            </w:rPr>
          </w:pPr>
          <w:hyperlink w:anchor="_Toc180955944" w:history="1">
            <w:r w:rsidRPr="00C61C50">
              <w:rPr>
                <w:rStyle w:val="Hyperlink"/>
                <w:rFonts w:ascii="Times New Roman" w:hAnsi="Times New Roman" w:cs="Times New Roman"/>
                <w:noProof/>
                <w:sz w:val="26"/>
                <w:szCs w:val="26"/>
              </w:rPr>
              <w:t>2.2.2</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Bảng NhanVien</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_Toc180955944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4</w:t>
            </w:r>
            <w:r w:rsidRPr="00C61C50">
              <w:rPr>
                <w:rFonts w:ascii="Times New Roman" w:hAnsi="Times New Roman" w:cs="Times New Roman"/>
                <w:noProof/>
                <w:webHidden/>
                <w:sz w:val="26"/>
                <w:szCs w:val="26"/>
              </w:rPr>
              <w:fldChar w:fldCharType="end"/>
            </w:r>
          </w:hyperlink>
        </w:p>
        <w:p w14:paraId="03FE3306" w14:textId="70C033BD" w:rsidR="00C61C50" w:rsidRPr="00C61C50" w:rsidRDefault="00C61C50">
          <w:pPr>
            <w:pStyle w:val="TOC3"/>
            <w:tabs>
              <w:tab w:val="left" w:pos="1200"/>
              <w:tab w:val="right" w:leader="dot" w:pos="10245"/>
            </w:tabs>
            <w:rPr>
              <w:rFonts w:ascii="Times New Roman" w:eastAsiaTheme="minorEastAsia" w:hAnsi="Times New Roman" w:cs="Times New Roman"/>
              <w:noProof/>
              <w:kern w:val="2"/>
              <w:sz w:val="26"/>
              <w:szCs w:val="26"/>
              <w14:ligatures w14:val="standardContextual"/>
            </w:rPr>
          </w:pPr>
          <w:hyperlink w:anchor="_Toc180955945" w:history="1">
            <w:r w:rsidRPr="00C61C50">
              <w:rPr>
                <w:rStyle w:val="Hyperlink"/>
                <w:rFonts w:ascii="Times New Roman" w:hAnsi="Times New Roman" w:cs="Times New Roman"/>
                <w:noProof/>
                <w:sz w:val="26"/>
                <w:szCs w:val="26"/>
              </w:rPr>
              <w:t>2.2.3</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Bảng SanPham</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_Toc180955945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5</w:t>
            </w:r>
            <w:r w:rsidRPr="00C61C50">
              <w:rPr>
                <w:rFonts w:ascii="Times New Roman" w:hAnsi="Times New Roman" w:cs="Times New Roman"/>
                <w:noProof/>
                <w:webHidden/>
                <w:sz w:val="26"/>
                <w:szCs w:val="26"/>
              </w:rPr>
              <w:fldChar w:fldCharType="end"/>
            </w:r>
          </w:hyperlink>
        </w:p>
        <w:p w14:paraId="49F814D1" w14:textId="2C351708" w:rsidR="00C61C50" w:rsidRPr="00C61C50" w:rsidRDefault="00C61C50">
          <w:pPr>
            <w:pStyle w:val="TOC3"/>
            <w:tabs>
              <w:tab w:val="left" w:pos="1200"/>
              <w:tab w:val="right" w:leader="dot" w:pos="10245"/>
            </w:tabs>
            <w:rPr>
              <w:rFonts w:ascii="Times New Roman" w:eastAsiaTheme="minorEastAsia" w:hAnsi="Times New Roman" w:cs="Times New Roman"/>
              <w:noProof/>
              <w:kern w:val="2"/>
              <w:sz w:val="26"/>
              <w:szCs w:val="26"/>
              <w14:ligatures w14:val="standardContextual"/>
            </w:rPr>
          </w:pPr>
          <w:hyperlink w:anchor="_Toc180955946" w:history="1">
            <w:r w:rsidRPr="00C61C50">
              <w:rPr>
                <w:rStyle w:val="Hyperlink"/>
                <w:rFonts w:ascii="Times New Roman" w:hAnsi="Times New Roman" w:cs="Times New Roman"/>
                <w:noProof/>
                <w:sz w:val="26"/>
                <w:szCs w:val="26"/>
              </w:rPr>
              <w:t>2.2.4</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Bảng KhachHang</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_Toc180955946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6</w:t>
            </w:r>
            <w:r w:rsidRPr="00C61C50">
              <w:rPr>
                <w:rFonts w:ascii="Times New Roman" w:hAnsi="Times New Roman" w:cs="Times New Roman"/>
                <w:noProof/>
                <w:webHidden/>
                <w:sz w:val="26"/>
                <w:szCs w:val="26"/>
              </w:rPr>
              <w:fldChar w:fldCharType="end"/>
            </w:r>
          </w:hyperlink>
        </w:p>
        <w:p w14:paraId="4D437323" w14:textId="1E544CFF" w:rsidR="00C61C50" w:rsidRPr="00C61C50" w:rsidRDefault="00C61C50">
          <w:pPr>
            <w:pStyle w:val="TOC3"/>
            <w:tabs>
              <w:tab w:val="left" w:pos="1200"/>
              <w:tab w:val="right" w:leader="dot" w:pos="10245"/>
            </w:tabs>
            <w:rPr>
              <w:rFonts w:ascii="Times New Roman" w:eastAsiaTheme="minorEastAsia" w:hAnsi="Times New Roman" w:cs="Times New Roman"/>
              <w:noProof/>
              <w:kern w:val="2"/>
              <w:sz w:val="26"/>
              <w:szCs w:val="26"/>
              <w14:ligatures w14:val="standardContextual"/>
            </w:rPr>
          </w:pPr>
          <w:hyperlink w:anchor="_Toc180955947" w:history="1">
            <w:r w:rsidRPr="00C61C50">
              <w:rPr>
                <w:rStyle w:val="Hyperlink"/>
                <w:rFonts w:ascii="Times New Roman" w:hAnsi="Times New Roman" w:cs="Times New Roman"/>
                <w:noProof/>
                <w:sz w:val="26"/>
                <w:szCs w:val="26"/>
              </w:rPr>
              <w:t>2.2.5</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Bảng HoaDon</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_Toc180955947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7</w:t>
            </w:r>
            <w:r w:rsidRPr="00C61C50">
              <w:rPr>
                <w:rFonts w:ascii="Times New Roman" w:hAnsi="Times New Roman" w:cs="Times New Roman"/>
                <w:noProof/>
                <w:webHidden/>
                <w:sz w:val="26"/>
                <w:szCs w:val="26"/>
              </w:rPr>
              <w:fldChar w:fldCharType="end"/>
            </w:r>
          </w:hyperlink>
        </w:p>
        <w:p w14:paraId="2FA4DE0E" w14:textId="0B3D5663" w:rsidR="00C61C50" w:rsidRPr="00C61C50" w:rsidRDefault="00C61C50">
          <w:pPr>
            <w:pStyle w:val="TOC3"/>
            <w:tabs>
              <w:tab w:val="left" w:pos="1200"/>
              <w:tab w:val="right" w:leader="dot" w:pos="10245"/>
            </w:tabs>
            <w:rPr>
              <w:rFonts w:ascii="Times New Roman" w:eastAsiaTheme="minorEastAsia" w:hAnsi="Times New Roman" w:cs="Times New Roman"/>
              <w:noProof/>
              <w:kern w:val="2"/>
              <w:sz w:val="26"/>
              <w:szCs w:val="26"/>
              <w14:ligatures w14:val="standardContextual"/>
            </w:rPr>
          </w:pPr>
          <w:hyperlink w:anchor="_Toc180955948" w:history="1">
            <w:r w:rsidRPr="00C61C50">
              <w:rPr>
                <w:rStyle w:val="Hyperlink"/>
                <w:rFonts w:ascii="Times New Roman" w:hAnsi="Times New Roman" w:cs="Times New Roman"/>
                <w:noProof/>
                <w:sz w:val="26"/>
                <w:szCs w:val="26"/>
              </w:rPr>
              <w:t>2.2.6</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Bảng ChiTietHoaDon</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_Toc180955948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8</w:t>
            </w:r>
            <w:r w:rsidRPr="00C61C50">
              <w:rPr>
                <w:rFonts w:ascii="Times New Roman" w:hAnsi="Times New Roman" w:cs="Times New Roman"/>
                <w:noProof/>
                <w:webHidden/>
                <w:sz w:val="26"/>
                <w:szCs w:val="26"/>
              </w:rPr>
              <w:fldChar w:fldCharType="end"/>
            </w:r>
          </w:hyperlink>
        </w:p>
        <w:p w14:paraId="62E79ED8" w14:textId="16D30F3B" w:rsidR="00C61C50" w:rsidRPr="00C61C50" w:rsidRDefault="00C61C50">
          <w:pPr>
            <w:pStyle w:val="TOC3"/>
            <w:tabs>
              <w:tab w:val="left" w:pos="1200"/>
              <w:tab w:val="right" w:leader="dot" w:pos="10245"/>
            </w:tabs>
            <w:rPr>
              <w:rFonts w:ascii="Times New Roman" w:eastAsiaTheme="minorEastAsia" w:hAnsi="Times New Roman" w:cs="Times New Roman"/>
              <w:noProof/>
              <w:kern w:val="2"/>
              <w:sz w:val="26"/>
              <w:szCs w:val="26"/>
              <w14:ligatures w14:val="standardContextual"/>
            </w:rPr>
          </w:pPr>
          <w:hyperlink w:anchor="_Toc180955949" w:history="1">
            <w:r w:rsidRPr="00C61C50">
              <w:rPr>
                <w:rStyle w:val="Hyperlink"/>
                <w:rFonts w:ascii="Times New Roman" w:hAnsi="Times New Roman" w:cs="Times New Roman"/>
                <w:noProof/>
                <w:sz w:val="26"/>
                <w:szCs w:val="26"/>
              </w:rPr>
              <w:t>2.2.7</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Bảng NhaCungCap</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_Toc180955949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8</w:t>
            </w:r>
            <w:r w:rsidRPr="00C61C50">
              <w:rPr>
                <w:rFonts w:ascii="Times New Roman" w:hAnsi="Times New Roman" w:cs="Times New Roman"/>
                <w:noProof/>
                <w:webHidden/>
                <w:sz w:val="26"/>
                <w:szCs w:val="26"/>
              </w:rPr>
              <w:fldChar w:fldCharType="end"/>
            </w:r>
          </w:hyperlink>
        </w:p>
        <w:p w14:paraId="6AC5A38D" w14:textId="6A907CE6" w:rsidR="00C61C50" w:rsidRPr="00C61C50" w:rsidRDefault="00C61C50">
          <w:pPr>
            <w:pStyle w:val="TOC3"/>
            <w:tabs>
              <w:tab w:val="left" w:pos="1200"/>
              <w:tab w:val="right" w:leader="dot" w:pos="10245"/>
            </w:tabs>
            <w:rPr>
              <w:rFonts w:ascii="Times New Roman" w:eastAsiaTheme="minorEastAsia" w:hAnsi="Times New Roman" w:cs="Times New Roman"/>
              <w:noProof/>
              <w:kern w:val="2"/>
              <w:sz w:val="26"/>
              <w:szCs w:val="26"/>
              <w14:ligatures w14:val="standardContextual"/>
            </w:rPr>
          </w:pPr>
          <w:hyperlink w:anchor="_Toc180955950" w:history="1">
            <w:r w:rsidRPr="00C61C50">
              <w:rPr>
                <w:rStyle w:val="Hyperlink"/>
                <w:rFonts w:ascii="Times New Roman" w:hAnsi="Times New Roman" w:cs="Times New Roman"/>
                <w:noProof/>
                <w:sz w:val="26"/>
                <w:szCs w:val="26"/>
              </w:rPr>
              <w:t>2.2.8</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Bảng ChiTietPhieuNhap</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_Toc180955950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9</w:t>
            </w:r>
            <w:r w:rsidRPr="00C61C50">
              <w:rPr>
                <w:rFonts w:ascii="Times New Roman" w:hAnsi="Times New Roman" w:cs="Times New Roman"/>
                <w:noProof/>
                <w:webHidden/>
                <w:sz w:val="26"/>
                <w:szCs w:val="26"/>
              </w:rPr>
              <w:fldChar w:fldCharType="end"/>
            </w:r>
          </w:hyperlink>
        </w:p>
        <w:p w14:paraId="3B204552" w14:textId="44965887" w:rsidR="00C61C50" w:rsidRPr="00C61C50" w:rsidRDefault="00C61C50">
          <w:pPr>
            <w:pStyle w:val="TOC3"/>
            <w:tabs>
              <w:tab w:val="left" w:pos="1200"/>
              <w:tab w:val="right" w:leader="dot" w:pos="10245"/>
            </w:tabs>
            <w:rPr>
              <w:rFonts w:ascii="Times New Roman" w:eastAsiaTheme="minorEastAsia" w:hAnsi="Times New Roman" w:cs="Times New Roman"/>
              <w:noProof/>
              <w:kern w:val="2"/>
              <w:sz w:val="26"/>
              <w:szCs w:val="26"/>
              <w14:ligatures w14:val="standardContextual"/>
            </w:rPr>
          </w:pPr>
          <w:hyperlink w:anchor="_Toc180955951" w:history="1">
            <w:r w:rsidRPr="00C61C50">
              <w:rPr>
                <w:rStyle w:val="Hyperlink"/>
                <w:rFonts w:ascii="Times New Roman" w:hAnsi="Times New Roman" w:cs="Times New Roman"/>
                <w:noProof/>
                <w:sz w:val="26"/>
                <w:szCs w:val="26"/>
              </w:rPr>
              <w:t>2.2.9</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Bảng PhieuNhap</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_Toc180955951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9</w:t>
            </w:r>
            <w:r w:rsidRPr="00C61C50">
              <w:rPr>
                <w:rFonts w:ascii="Times New Roman" w:hAnsi="Times New Roman" w:cs="Times New Roman"/>
                <w:noProof/>
                <w:webHidden/>
                <w:sz w:val="26"/>
                <w:szCs w:val="26"/>
              </w:rPr>
              <w:fldChar w:fldCharType="end"/>
            </w:r>
          </w:hyperlink>
        </w:p>
        <w:p w14:paraId="6010203F" w14:textId="778A56FB" w:rsidR="00C61C50" w:rsidRPr="00C61C50" w:rsidRDefault="00C61C50">
          <w:pPr>
            <w:pStyle w:val="TOC3"/>
            <w:tabs>
              <w:tab w:val="left" w:pos="1440"/>
              <w:tab w:val="right" w:leader="dot" w:pos="10245"/>
            </w:tabs>
            <w:rPr>
              <w:rFonts w:ascii="Times New Roman" w:eastAsiaTheme="minorEastAsia" w:hAnsi="Times New Roman" w:cs="Times New Roman"/>
              <w:noProof/>
              <w:kern w:val="2"/>
              <w:sz w:val="26"/>
              <w:szCs w:val="26"/>
              <w14:ligatures w14:val="standardContextual"/>
            </w:rPr>
          </w:pPr>
          <w:hyperlink w:anchor="_Toc180955952" w:history="1">
            <w:r w:rsidRPr="00C61C50">
              <w:rPr>
                <w:rStyle w:val="Hyperlink"/>
                <w:rFonts w:ascii="Times New Roman" w:hAnsi="Times New Roman" w:cs="Times New Roman"/>
                <w:noProof/>
                <w:sz w:val="26"/>
                <w:szCs w:val="26"/>
              </w:rPr>
              <w:t>2.2.10</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Bảng LichLamViec</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_Toc180955952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10</w:t>
            </w:r>
            <w:r w:rsidRPr="00C61C50">
              <w:rPr>
                <w:rFonts w:ascii="Times New Roman" w:hAnsi="Times New Roman" w:cs="Times New Roman"/>
                <w:noProof/>
                <w:webHidden/>
                <w:sz w:val="26"/>
                <w:szCs w:val="26"/>
              </w:rPr>
              <w:fldChar w:fldCharType="end"/>
            </w:r>
          </w:hyperlink>
        </w:p>
        <w:p w14:paraId="65B1F956" w14:textId="78A054C8" w:rsidR="00C61C50" w:rsidRPr="00C61C50" w:rsidRDefault="00C61C50">
          <w:pPr>
            <w:pStyle w:val="TOC1"/>
            <w:rPr>
              <w:rFonts w:eastAsiaTheme="minorEastAsia"/>
              <w:b w:val="0"/>
              <w:bCs w:val="0"/>
              <w:kern w:val="2"/>
              <w:sz w:val="26"/>
              <w:szCs w:val="26"/>
              <w14:ligatures w14:val="standardContextual"/>
            </w:rPr>
          </w:pPr>
          <w:hyperlink w:anchor="_Toc180955953" w:history="1">
            <w:r w:rsidRPr="00C61C50">
              <w:rPr>
                <w:rStyle w:val="Hyperlink"/>
                <w:sz w:val="26"/>
                <w:szCs w:val="26"/>
              </w:rPr>
              <w:t>3. Một số màn hình thiết kế:</w:t>
            </w:r>
            <w:r w:rsidRPr="00C61C50">
              <w:rPr>
                <w:webHidden/>
                <w:sz w:val="26"/>
                <w:szCs w:val="26"/>
              </w:rPr>
              <w:tab/>
            </w:r>
            <w:r w:rsidRPr="00C61C50">
              <w:rPr>
                <w:webHidden/>
                <w:sz w:val="26"/>
                <w:szCs w:val="26"/>
              </w:rPr>
              <w:fldChar w:fldCharType="begin"/>
            </w:r>
            <w:r w:rsidRPr="00C61C50">
              <w:rPr>
                <w:webHidden/>
                <w:sz w:val="26"/>
                <w:szCs w:val="26"/>
              </w:rPr>
              <w:instrText xml:space="preserve"> PAGEREF _Toc180955953 \h </w:instrText>
            </w:r>
            <w:r w:rsidRPr="00C61C50">
              <w:rPr>
                <w:webHidden/>
                <w:sz w:val="26"/>
                <w:szCs w:val="26"/>
              </w:rPr>
            </w:r>
            <w:r w:rsidRPr="00C61C50">
              <w:rPr>
                <w:webHidden/>
                <w:sz w:val="26"/>
                <w:szCs w:val="26"/>
              </w:rPr>
              <w:fldChar w:fldCharType="separate"/>
            </w:r>
            <w:r w:rsidRPr="00C61C50">
              <w:rPr>
                <w:webHidden/>
                <w:sz w:val="26"/>
                <w:szCs w:val="26"/>
              </w:rPr>
              <w:t>11</w:t>
            </w:r>
            <w:r w:rsidRPr="00C61C50">
              <w:rPr>
                <w:webHidden/>
                <w:sz w:val="26"/>
                <w:szCs w:val="26"/>
              </w:rPr>
              <w:fldChar w:fldCharType="end"/>
            </w:r>
          </w:hyperlink>
        </w:p>
        <w:p w14:paraId="77B73A05" w14:textId="1BC09E02" w:rsidR="00C61C50" w:rsidRPr="00C61C50" w:rsidRDefault="00C61C50">
          <w:pPr>
            <w:pStyle w:val="TOC2"/>
            <w:tabs>
              <w:tab w:val="left" w:pos="960"/>
              <w:tab w:val="right" w:leader="dot" w:pos="10245"/>
            </w:tabs>
            <w:rPr>
              <w:rFonts w:ascii="Times New Roman" w:eastAsiaTheme="minorEastAsia" w:hAnsi="Times New Roman" w:cs="Times New Roman"/>
              <w:noProof/>
              <w:kern w:val="2"/>
              <w:sz w:val="26"/>
              <w:szCs w:val="26"/>
              <w14:ligatures w14:val="standardContextual"/>
            </w:rPr>
          </w:pPr>
          <w:hyperlink w:anchor="_Toc180955954" w:history="1">
            <w:r w:rsidRPr="00C61C50">
              <w:rPr>
                <w:rStyle w:val="Hyperlink"/>
                <w:rFonts w:ascii="Times New Roman" w:hAnsi="Times New Roman" w:cs="Times New Roman"/>
                <w:noProof/>
                <w:sz w:val="26"/>
                <w:szCs w:val="26"/>
              </w:rPr>
              <w:t>3.1</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Màn hình Đăng nhập</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_Toc180955954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11</w:t>
            </w:r>
            <w:r w:rsidRPr="00C61C50">
              <w:rPr>
                <w:rFonts w:ascii="Times New Roman" w:hAnsi="Times New Roman" w:cs="Times New Roman"/>
                <w:noProof/>
                <w:webHidden/>
                <w:sz w:val="26"/>
                <w:szCs w:val="26"/>
              </w:rPr>
              <w:fldChar w:fldCharType="end"/>
            </w:r>
          </w:hyperlink>
        </w:p>
        <w:p w14:paraId="4B39D398" w14:textId="3BCE9158" w:rsidR="00C61C50" w:rsidRPr="00C61C50" w:rsidRDefault="00C61C50">
          <w:pPr>
            <w:pStyle w:val="TOC2"/>
            <w:tabs>
              <w:tab w:val="left" w:pos="960"/>
              <w:tab w:val="right" w:leader="dot" w:pos="10245"/>
            </w:tabs>
            <w:rPr>
              <w:rFonts w:ascii="Times New Roman" w:eastAsiaTheme="minorEastAsia" w:hAnsi="Times New Roman" w:cs="Times New Roman"/>
              <w:noProof/>
              <w:kern w:val="2"/>
              <w:sz w:val="26"/>
              <w:szCs w:val="26"/>
              <w14:ligatures w14:val="standardContextual"/>
            </w:rPr>
          </w:pPr>
          <w:hyperlink w:anchor="_Toc180955955" w:history="1">
            <w:r w:rsidRPr="00C61C50">
              <w:rPr>
                <w:rStyle w:val="Hyperlink"/>
                <w:rFonts w:ascii="Times New Roman" w:hAnsi="Times New Roman" w:cs="Times New Roman"/>
                <w:noProof/>
                <w:sz w:val="26"/>
                <w:szCs w:val="26"/>
              </w:rPr>
              <w:t>3.2</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Màn hình Trang chủ</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_Toc180955955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12</w:t>
            </w:r>
            <w:r w:rsidRPr="00C61C50">
              <w:rPr>
                <w:rFonts w:ascii="Times New Roman" w:hAnsi="Times New Roman" w:cs="Times New Roman"/>
                <w:noProof/>
                <w:webHidden/>
                <w:sz w:val="26"/>
                <w:szCs w:val="26"/>
              </w:rPr>
              <w:fldChar w:fldCharType="end"/>
            </w:r>
          </w:hyperlink>
        </w:p>
        <w:p w14:paraId="047738C7" w14:textId="0171938E" w:rsidR="00C61C50" w:rsidRPr="00C61C50" w:rsidRDefault="00C61C50">
          <w:pPr>
            <w:pStyle w:val="TOC2"/>
            <w:tabs>
              <w:tab w:val="left" w:pos="960"/>
              <w:tab w:val="right" w:leader="dot" w:pos="10245"/>
            </w:tabs>
            <w:rPr>
              <w:rFonts w:ascii="Times New Roman" w:eastAsiaTheme="minorEastAsia" w:hAnsi="Times New Roman" w:cs="Times New Roman"/>
              <w:noProof/>
              <w:kern w:val="2"/>
              <w:sz w:val="26"/>
              <w:szCs w:val="26"/>
              <w14:ligatures w14:val="standardContextual"/>
            </w:rPr>
          </w:pPr>
          <w:hyperlink w:anchor="_Toc180955956" w:history="1">
            <w:r w:rsidRPr="00C61C50">
              <w:rPr>
                <w:rStyle w:val="Hyperlink"/>
                <w:rFonts w:ascii="Times New Roman" w:hAnsi="Times New Roman" w:cs="Times New Roman"/>
                <w:noProof/>
                <w:sz w:val="26"/>
                <w:szCs w:val="26"/>
              </w:rPr>
              <w:t>3.3</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Màn hình Quản lý Bán hàng</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_Toc180955956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13</w:t>
            </w:r>
            <w:r w:rsidRPr="00C61C50">
              <w:rPr>
                <w:rFonts w:ascii="Times New Roman" w:hAnsi="Times New Roman" w:cs="Times New Roman"/>
                <w:noProof/>
                <w:webHidden/>
                <w:sz w:val="26"/>
                <w:szCs w:val="26"/>
              </w:rPr>
              <w:fldChar w:fldCharType="end"/>
            </w:r>
          </w:hyperlink>
        </w:p>
        <w:p w14:paraId="6CC9D380" w14:textId="47C44B0A" w:rsidR="00C61C50" w:rsidRPr="00C61C50" w:rsidRDefault="00C61C50">
          <w:pPr>
            <w:pStyle w:val="TOC2"/>
            <w:tabs>
              <w:tab w:val="left" w:pos="960"/>
              <w:tab w:val="right" w:leader="dot" w:pos="10245"/>
            </w:tabs>
            <w:rPr>
              <w:rFonts w:ascii="Times New Roman" w:eastAsiaTheme="minorEastAsia" w:hAnsi="Times New Roman" w:cs="Times New Roman"/>
              <w:noProof/>
              <w:kern w:val="2"/>
              <w:sz w:val="26"/>
              <w:szCs w:val="26"/>
              <w14:ligatures w14:val="standardContextual"/>
            </w:rPr>
          </w:pPr>
          <w:hyperlink w:anchor="_Toc180955957" w:history="1">
            <w:r w:rsidRPr="00C61C50">
              <w:rPr>
                <w:rStyle w:val="Hyperlink"/>
                <w:rFonts w:ascii="Times New Roman" w:hAnsi="Times New Roman" w:cs="Times New Roman"/>
                <w:noProof/>
                <w:sz w:val="26"/>
                <w:szCs w:val="26"/>
              </w:rPr>
              <w:t>3.4</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Màn hình Thống kê</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_Toc180955957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15</w:t>
            </w:r>
            <w:r w:rsidRPr="00C61C50">
              <w:rPr>
                <w:rFonts w:ascii="Times New Roman" w:hAnsi="Times New Roman" w:cs="Times New Roman"/>
                <w:noProof/>
                <w:webHidden/>
                <w:sz w:val="26"/>
                <w:szCs w:val="26"/>
              </w:rPr>
              <w:fldChar w:fldCharType="end"/>
            </w:r>
          </w:hyperlink>
        </w:p>
        <w:p w14:paraId="15C3D1F5" w14:textId="19E225AD" w:rsidR="00C61C50" w:rsidRPr="00C61C50" w:rsidRDefault="00C61C50">
          <w:pPr>
            <w:pStyle w:val="TOC2"/>
            <w:tabs>
              <w:tab w:val="left" w:pos="960"/>
              <w:tab w:val="right" w:leader="dot" w:pos="10245"/>
            </w:tabs>
            <w:rPr>
              <w:rFonts w:ascii="Times New Roman" w:eastAsiaTheme="minorEastAsia" w:hAnsi="Times New Roman" w:cs="Times New Roman"/>
              <w:noProof/>
              <w:kern w:val="2"/>
              <w:sz w:val="26"/>
              <w:szCs w:val="26"/>
              <w14:ligatures w14:val="standardContextual"/>
            </w:rPr>
          </w:pPr>
          <w:hyperlink w:anchor="_Toc180955958" w:history="1">
            <w:r w:rsidRPr="00C61C50">
              <w:rPr>
                <w:rStyle w:val="Hyperlink"/>
                <w:rFonts w:ascii="Times New Roman" w:hAnsi="Times New Roman" w:cs="Times New Roman"/>
                <w:noProof/>
                <w:sz w:val="26"/>
                <w:szCs w:val="26"/>
              </w:rPr>
              <w:t>3.5</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Màn hình Quản lý Sản phẩm</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_Toc180955958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18</w:t>
            </w:r>
            <w:r w:rsidRPr="00C61C50">
              <w:rPr>
                <w:rFonts w:ascii="Times New Roman" w:hAnsi="Times New Roman" w:cs="Times New Roman"/>
                <w:noProof/>
                <w:webHidden/>
                <w:sz w:val="26"/>
                <w:szCs w:val="26"/>
              </w:rPr>
              <w:fldChar w:fldCharType="end"/>
            </w:r>
          </w:hyperlink>
        </w:p>
        <w:p w14:paraId="145A729B" w14:textId="0F17D900" w:rsidR="00C61C50" w:rsidRPr="00C61C50" w:rsidRDefault="00C61C50">
          <w:pPr>
            <w:pStyle w:val="TOC2"/>
            <w:tabs>
              <w:tab w:val="left" w:pos="960"/>
              <w:tab w:val="right" w:leader="dot" w:pos="10245"/>
            </w:tabs>
            <w:rPr>
              <w:rFonts w:ascii="Times New Roman" w:eastAsiaTheme="minorEastAsia" w:hAnsi="Times New Roman" w:cs="Times New Roman"/>
              <w:noProof/>
              <w:kern w:val="2"/>
              <w:sz w:val="26"/>
              <w:szCs w:val="26"/>
              <w14:ligatures w14:val="standardContextual"/>
            </w:rPr>
          </w:pPr>
          <w:hyperlink w:anchor="_Toc180955959" w:history="1">
            <w:r w:rsidRPr="00C61C50">
              <w:rPr>
                <w:rStyle w:val="Hyperlink"/>
                <w:rFonts w:ascii="Times New Roman" w:hAnsi="Times New Roman" w:cs="Times New Roman"/>
                <w:noProof/>
                <w:sz w:val="26"/>
                <w:szCs w:val="26"/>
              </w:rPr>
              <w:t>3.6</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Màn hình Thêm mới Sản phẩm</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_Toc180955959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19</w:t>
            </w:r>
            <w:r w:rsidRPr="00C61C50">
              <w:rPr>
                <w:rFonts w:ascii="Times New Roman" w:hAnsi="Times New Roman" w:cs="Times New Roman"/>
                <w:noProof/>
                <w:webHidden/>
                <w:sz w:val="26"/>
                <w:szCs w:val="26"/>
              </w:rPr>
              <w:fldChar w:fldCharType="end"/>
            </w:r>
          </w:hyperlink>
        </w:p>
        <w:p w14:paraId="6CEB6C89" w14:textId="6BFEA04C" w:rsidR="00C61C50" w:rsidRPr="00C61C50" w:rsidRDefault="00C61C50">
          <w:pPr>
            <w:pStyle w:val="TOC2"/>
            <w:tabs>
              <w:tab w:val="left" w:pos="960"/>
              <w:tab w:val="right" w:leader="dot" w:pos="10245"/>
            </w:tabs>
            <w:rPr>
              <w:rFonts w:ascii="Times New Roman" w:eastAsiaTheme="minorEastAsia" w:hAnsi="Times New Roman" w:cs="Times New Roman"/>
              <w:noProof/>
              <w:kern w:val="2"/>
              <w:sz w:val="26"/>
              <w:szCs w:val="26"/>
              <w14:ligatures w14:val="standardContextual"/>
            </w:rPr>
          </w:pPr>
          <w:hyperlink w:anchor="_Toc180955960" w:history="1">
            <w:r w:rsidRPr="00C61C50">
              <w:rPr>
                <w:rStyle w:val="Hyperlink"/>
                <w:rFonts w:ascii="Times New Roman" w:hAnsi="Times New Roman" w:cs="Times New Roman"/>
                <w:noProof/>
                <w:sz w:val="26"/>
                <w:szCs w:val="26"/>
              </w:rPr>
              <w:t>3.7</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Màn hình Quản lý Hóa đơn</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_Toc180955960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21</w:t>
            </w:r>
            <w:r w:rsidRPr="00C61C50">
              <w:rPr>
                <w:rFonts w:ascii="Times New Roman" w:hAnsi="Times New Roman" w:cs="Times New Roman"/>
                <w:noProof/>
                <w:webHidden/>
                <w:sz w:val="26"/>
                <w:szCs w:val="26"/>
              </w:rPr>
              <w:fldChar w:fldCharType="end"/>
            </w:r>
          </w:hyperlink>
        </w:p>
        <w:p w14:paraId="1EAFC7DF" w14:textId="585F6633" w:rsidR="00C61C50" w:rsidRPr="00C61C50" w:rsidRDefault="00C61C50">
          <w:pPr>
            <w:pStyle w:val="TOC2"/>
            <w:tabs>
              <w:tab w:val="left" w:pos="960"/>
              <w:tab w:val="right" w:leader="dot" w:pos="10245"/>
            </w:tabs>
            <w:rPr>
              <w:rFonts w:ascii="Times New Roman" w:eastAsiaTheme="minorEastAsia" w:hAnsi="Times New Roman" w:cs="Times New Roman"/>
              <w:noProof/>
              <w:kern w:val="2"/>
              <w:sz w:val="26"/>
              <w:szCs w:val="26"/>
              <w14:ligatures w14:val="standardContextual"/>
            </w:rPr>
          </w:pPr>
          <w:hyperlink w:anchor="_Toc180955961" w:history="1">
            <w:r w:rsidRPr="00C61C50">
              <w:rPr>
                <w:rStyle w:val="Hyperlink"/>
                <w:rFonts w:ascii="Times New Roman" w:hAnsi="Times New Roman" w:cs="Times New Roman"/>
                <w:noProof/>
                <w:sz w:val="26"/>
                <w:szCs w:val="26"/>
              </w:rPr>
              <w:t>3.8</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Màn hình Quản lý Khách hàng</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_Toc180955961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22</w:t>
            </w:r>
            <w:r w:rsidRPr="00C61C50">
              <w:rPr>
                <w:rFonts w:ascii="Times New Roman" w:hAnsi="Times New Roman" w:cs="Times New Roman"/>
                <w:noProof/>
                <w:webHidden/>
                <w:sz w:val="26"/>
                <w:szCs w:val="26"/>
              </w:rPr>
              <w:fldChar w:fldCharType="end"/>
            </w:r>
          </w:hyperlink>
        </w:p>
        <w:p w14:paraId="5893727A" w14:textId="591A036E" w:rsidR="00C61C50" w:rsidRPr="00C61C50" w:rsidRDefault="00C61C50">
          <w:pPr>
            <w:pStyle w:val="TOC2"/>
            <w:tabs>
              <w:tab w:val="left" w:pos="960"/>
              <w:tab w:val="right" w:leader="dot" w:pos="10245"/>
            </w:tabs>
            <w:rPr>
              <w:rFonts w:ascii="Times New Roman" w:eastAsiaTheme="minorEastAsia" w:hAnsi="Times New Roman" w:cs="Times New Roman"/>
              <w:noProof/>
              <w:kern w:val="2"/>
              <w:sz w:val="26"/>
              <w:szCs w:val="26"/>
              <w14:ligatures w14:val="standardContextual"/>
            </w:rPr>
          </w:pPr>
          <w:hyperlink w:anchor="_Toc180955962" w:history="1">
            <w:r w:rsidRPr="00C61C50">
              <w:rPr>
                <w:rStyle w:val="Hyperlink"/>
                <w:rFonts w:ascii="Times New Roman" w:hAnsi="Times New Roman" w:cs="Times New Roman"/>
                <w:noProof/>
                <w:sz w:val="26"/>
                <w:szCs w:val="26"/>
              </w:rPr>
              <w:t>3.9</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Màn hình Thêm mới Khách hàng</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_Toc180955962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23</w:t>
            </w:r>
            <w:r w:rsidRPr="00C61C50">
              <w:rPr>
                <w:rFonts w:ascii="Times New Roman" w:hAnsi="Times New Roman" w:cs="Times New Roman"/>
                <w:noProof/>
                <w:webHidden/>
                <w:sz w:val="26"/>
                <w:szCs w:val="26"/>
              </w:rPr>
              <w:fldChar w:fldCharType="end"/>
            </w:r>
          </w:hyperlink>
        </w:p>
        <w:p w14:paraId="2B9BA291" w14:textId="73637B89" w:rsidR="00C61C50" w:rsidRPr="00C61C50" w:rsidRDefault="00C61C50">
          <w:pPr>
            <w:pStyle w:val="TOC2"/>
            <w:tabs>
              <w:tab w:val="left" w:pos="960"/>
              <w:tab w:val="right" w:leader="dot" w:pos="10245"/>
            </w:tabs>
            <w:rPr>
              <w:rFonts w:ascii="Times New Roman" w:eastAsiaTheme="minorEastAsia" w:hAnsi="Times New Roman" w:cs="Times New Roman"/>
              <w:noProof/>
              <w:kern w:val="2"/>
              <w:sz w:val="26"/>
              <w:szCs w:val="26"/>
              <w14:ligatures w14:val="standardContextual"/>
            </w:rPr>
          </w:pPr>
          <w:hyperlink w:anchor="_Toc180955963" w:history="1">
            <w:r w:rsidRPr="00C61C50">
              <w:rPr>
                <w:rStyle w:val="Hyperlink"/>
                <w:rFonts w:ascii="Times New Roman" w:hAnsi="Times New Roman" w:cs="Times New Roman"/>
                <w:noProof/>
                <w:sz w:val="26"/>
                <w:szCs w:val="26"/>
              </w:rPr>
              <w:t>3.10</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Màn hình Quản lý Nhân viên</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_Toc180955963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24</w:t>
            </w:r>
            <w:r w:rsidRPr="00C61C50">
              <w:rPr>
                <w:rFonts w:ascii="Times New Roman" w:hAnsi="Times New Roman" w:cs="Times New Roman"/>
                <w:noProof/>
                <w:webHidden/>
                <w:sz w:val="26"/>
                <w:szCs w:val="26"/>
              </w:rPr>
              <w:fldChar w:fldCharType="end"/>
            </w:r>
          </w:hyperlink>
        </w:p>
        <w:p w14:paraId="0CB84BE7" w14:textId="4FCE51B5" w:rsidR="00C61C50" w:rsidRPr="00C61C50" w:rsidRDefault="00C61C50">
          <w:pPr>
            <w:pStyle w:val="TOC2"/>
            <w:tabs>
              <w:tab w:val="left" w:pos="960"/>
              <w:tab w:val="right" w:leader="dot" w:pos="10245"/>
            </w:tabs>
            <w:rPr>
              <w:rFonts w:ascii="Times New Roman" w:eastAsiaTheme="minorEastAsia" w:hAnsi="Times New Roman" w:cs="Times New Roman"/>
              <w:noProof/>
              <w:kern w:val="2"/>
              <w:sz w:val="26"/>
              <w:szCs w:val="26"/>
              <w14:ligatures w14:val="standardContextual"/>
            </w:rPr>
          </w:pPr>
          <w:hyperlink w:anchor="_Toc180955964" w:history="1">
            <w:r w:rsidRPr="00C61C50">
              <w:rPr>
                <w:rStyle w:val="Hyperlink"/>
                <w:rFonts w:ascii="Times New Roman" w:hAnsi="Times New Roman" w:cs="Times New Roman"/>
                <w:noProof/>
                <w:sz w:val="26"/>
                <w:szCs w:val="26"/>
              </w:rPr>
              <w:t>3.11</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Màn hình Thêm mới Nhân viên</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_Toc180955964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25</w:t>
            </w:r>
            <w:r w:rsidRPr="00C61C50">
              <w:rPr>
                <w:rFonts w:ascii="Times New Roman" w:hAnsi="Times New Roman" w:cs="Times New Roman"/>
                <w:noProof/>
                <w:webHidden/>
                <w:sz w:val="26"/>
                <w:szCs w:val="26"/>
              </w:rPr>
              <w:fldChar w:fldCharType="end"/>
            </w:r>
          </w:hyperlink>
        </w:p>
        <w:p w14:paraId="15448B60" w14:textId="551C4D89" w:rsidR="00C61C50" w:rsidRPr="00C61C50" w:rsidRDefault="00C61C50">
          <w:pPr>
            <w:pStyle w:val="TOC2"/>
            <w:tabs>
              <w:tab w:val="left" w:pos="960"/>
              <w:tab w:val="right" w:leader="dot" w:pos="10245"/>
            </w:tabs>
            <w:rPr>
              <w:rFonts w:ascii="Times New Roman" w:eastAsiaTheme="minorEastAsia" w:hAnsi="Times New Roman" w:cs="Times New Roman"/>
              <w:noProof/>
              <w:kern w:val="2"/>
              <w:sz w:val="26"/>
              <w:szCs w:val="26"/>
              <w14:ligatures w14:val="standardContextual"/>
            </w:rPr>
          </w:pPr>
          <w:hyperlink w:anchor="_Toc180955965" w:history="1">
            <w:r w:rsidRPr="00C61C50">
              <w:rPr>
                <w:rStyle w:val="Hyperlink"/>
                <w:rFonts w:ascii="Times New Roman" w:hAnsi="Times New Roman" w:cs="Times New Roman"/>
                <w:noProof/>
                <w:sz w:val="26"/>
                <w:szCs w:val="26"/>
              </w:rPr>
              <w:t>3.12</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Màn hình Quản lý Lịch làm việc</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_Toc180955965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27</w:t>
            </w:r>
            <w:r w:rsidRPr="00C61C50">
              <w:rPr>
                <w:rFonts w:ascii="Times New Roman" w:hAnsi="Times New Roman" w:cs="Times New Roman"/>
                <w:noProof/>
                <w:webHidden/>
                <w:sz w:val="26"/>
                <w:szCs w:val="26"/>
              </w:rPr>
              <w:fldChar w:fldCharType="end"/>
            </w:r>
          </w:hyperlink>
        </w:p>
        <w:p w14:paraId="01A3AD08" w14:textId="6A45E0DE" w:rsidR="00C61C50" w:rsidRPr="00C61C50" w:rsidRDefault="00C61C50">
          <w:pPr>
            <w:pStyle w:val="TOC2"/>
            <w:tabs>
              <w:tab w:val="left" w:pos="960"/>
              <w:tab w:val="right" w:leader="dot" w:pos="10245"/>
            </w:tabs>
            <w:rPr>
              <w:rFonts w:ascii="Times New Roman" w:eastAsiaTheme="minorEastAsia" w:hAnsi="Times New Roman" w:cs="Times New Roman"/>
              <w:noProof/>
              <w:kern w:val="2"/>
              <w:sz w:val="26"/>
              <w:szCs w:val="26"/>
              <w14:ligatures w14:val="standardContextual"/>
            </w:rPr>
          </w:pPr>
          <w:hyperlink w:anchor="_Toc180955966" w:history="1">
            <w:r w:rsidRPr="00C61C50">
              <w:rPr>
                <w:rStyle w:val="Hyperlink"/>
                <w:rFonts w:ascii="Times New Roman" w:hAnsi="Times New Roman" w:cs="Times New Roman"/>
                <w:noProof/>
                <w:sz w:val="26"/>
                <w:szCs w:val="26"/>
              </w:rPr>
              <w:t>3.13</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Màn hình Quản lý Nhà cung cấp</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_Toc180955966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28</w:t>
            </w:r>
            <w:r w:rsidRPr="00C61C50">
              <w:rPr>
                <w:rFonts w:ascii="Times New Roman" w:hAnsi="Times New Roman" w:cs="Times New Roman"/>
                <w:noProof/>
                <w:webHidden/>
                <w:sz w:val="26"/>
                <w:szCs w:val="26"/>
              </w:rPr>
              <w:fldChar w:fldCharType="end"/>
            </w:r>
          </w:hyperlink>
        </w:p>
        <w:p w14:paraId="7F31C67F" w14:textId="278CAA91" w:rsidR="00C61C50" w:rsidRPr="00C61C50" w:rsidRDefault="00C61C50">
          <w:pPr>
            <w:pStyle w:val="TOC2"/>
            <w:tabs>
              <w:tab w:val="left" w:pos="960"/>
              <w:tab w:val="right" w:leader="dot" w:pos="10245"/>
            </w:tabs>
            <w:rPr>
              <w:rFonts w:ascii="Times New Roman" w:eastAsiaTheme="minorEastAsia" w:hAnsi="Times New Roman" w:cs="Times New Roman"/>
              <w:noProof/>
              <w:kern w:val="2"/>
              <w:sz w:val="26"/>
              <w:szCs w:val="26"/>
              <w14:ligatures w14:val="standardContextual"/>
            </w:rPr>
          </w:pPr>
          <w:hyperlink w:anchor="_Toc180955967" w:history="1">
            <w:r w:rsidRPr="00C61C50">
              <w:rPr>
                <w:rStyle w:val="Hyperlink"/>
                <w:rFonts w:ascii="Times New Roman" w:hAnsi="Times New Roman" w:cs="Times New Roman"/>
                <w:noProof/>
                <w:sz w:val="26"/>
                <w:szCs w:val="26"/>
              </w:rPr>
              <w:t>3.14</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Màn hình Thêm mới Nhà cung cấp</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_Toc180955967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29</w:t>
            </w:r>
            <w:r w:rsidRPr="00C61C50">
              <w:rPr>
                <w:rFonts w:ascii="Times New Roman" w:hAnsi="Times New Roman" w:cs="Times New Roman"/>
                <w:noProof/>
                <w:webHidden/>
                <w:sz w:val="26"/>
                <w:szCs w:val="26"/>
              </w:rPr>
              <w:fldChar w:fldCharType="end"/>
            </w:r>
          </w:hyperlink>
        </w:p>
        <w:p w14:paraId="3398F7FD" w14:textId="0DDEB204" w:rsidR="00C61C50" w:rsidRPr="00C61C50" w:rsidRDefault="00C61C50">
          <w:pPr>
            <w:pStyle w:val="TOC2"/>
            <w:tabs>
              <w:tab w:val="left" w:pos="960"/>
              <w:tab w:val="right" w:leader="dot" w:pos="10245"/>
            </w:tabs>
            <w:rPr>
              <w:rFonts w:ascii="Times New Roman" w:eastAsiaTheme="minorEastAsia" w:hAnsi="Times New Roman" w:cs="Times New Roman"/>
              <w:noProof/>
              <w:kern w:val="2"/>
              <w:sz w:val="26"/>
              <w:szCs w:val="26"/>
              <w14:ligatures w14:val="standardContextual"/>
            </w:rPr>
          </w:pPr>
          <w:hyperlink w:anchor="_Toc180955968" w:history="1">
            <w:r w:rsidRPr="00C61C50">
              <w:rPr>
                <w:rStyle w:val="Hyperlink"/>
                <w:rFonts w:ascii="Times New Roman" w:hAnsi="Times New Roman" w:cs="Times New Roman"/>
                <w:noProof/>
                <w:sz w:val="26"/>
                <w:szCs w:val="26"/>
              </w:rPr>
              <w:t>3.15</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Màn hình Quản lý Phiếu nhập hàng</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_Toc180955968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30</w:t>
            </w:r>
            <w:r w:rsidRPr="00C61C50">
              <w:rPr>
                <w:rFonts w:ascii="Times New Roman" w:hAnsi="Times New Roman" w:cs="Times New Roman"/>
                <w:noProof/>
                <w:webHidden/>
                <w:sz w:val="26"/>
                <w:szCs w:val="26"/>
              </w:rPr>
              <w:fldChar w:fldCharType="end"/>
            </w:r>
          </w:hyperlink>
        </w:p>
        <w:p w14:paraId="0E6E820D" w14:textId="433CA034" w:rsidR="00C61C50" w:rsidRPr="00C61C50" w:rsidRDefault="00C61C50">
          <w:pPr>
            <w:pStyle w:val="TOC2"/>
            <w:tabs>
              <w:tab w:val="left" w:pos="960"/>
              <w:tab w:val="right" w:leader="dot" w:pos="10245"/>
            </w:tabs>
            <w:rPr>
              <w:rFonts w:ascii="Times New Roman" w:eastAsiaTheme="minorEastAsia" w:hAnsi="Times New Roman" w:cs="Times New Roman"/>
              <w:noProof/>
              <w:kern w:val="2"/>
              <w:sz w:val="26"/>
              <w:szCs w:val="26"/>
              <w14:ligatures w14:val="standardContextual"/>
            </w:rPr>
          </w:pPr>
          <w:hyperlink w:anchor="_Toc180955969" w:history="1">
            <w:r w:rsidRPr="00C61C50">
              <w:rPr>
                <w:rStyle w:val="Hyperlink"/>
                <w:rFonts w:ascii="Times New Roman" w:hAnsi="Times New Roman" w:cs="Times New Roman"/>
                <w:noProof/>
                <w:sz w:val="26"/>
                <w:szCs w:val="26"/>
              </w:rPr>
              <w:t>3.16</w:t>
            </w:r>
            <w:r w:rsidRPr="00C61C50">
              <w:rPr>
                <w:rFonts w:ascii="Times New Roman" w:eastAsiaTheme="minorEastAsia" w:hAnsi="Times New Roman" w:cs="Times New Roman"/>
                <w:noProof/>
                <w:kern w:val="2"/>
                <w:sz w:val="26"/>
                <w:szCs w:val="26"/>
                <w14:ligatures w14:val="standardContextual"/>
              </w:rPr>
              <w:tab/>
            </w:r>
            <w:r w:rsidRPr="00C61C50">
              <w:rPr>
                <w:rStyle w:val="Hyperlink"/>
                <w:rFonts w:ascii="Times New Roman" w:hAnsi="Times New Roman" w:cs="Times New Roman"/>
                <w:noProof/>
                <w:sz w:val="26"/>
                <w:szCs w:val="26"/>
              </w:rPr>
              <w:t>Màn hình Thêm mới Phiếu nhập hàng</w:t>
            </w:r>
            <w:r w:rsidRPr="00C61C50">
              <w:rPr>
                <w:rFonts w:ascii="Times New Roman" w:hAnsi="Times New Roman" w:cs="Times New Roman"/>
                <w:noProof/>
                <w:webHidden/>
                <w:sz w:val="26"/>
                <w:szCs w:val="26"/>
              </w:rPr>
              <w:tab/>
            </w:r>
            <w:r w:rsidRPr="00C61C50">
              <w:rPr>
                <w:rFonts w:ascii="Times New Roman" w:hAnsi="Times New Roman" w:cs="Times New Roman"/>
                <w:noProof/>
                <w:webHidden/>
                <w:sz w:val="26"/>
                <w:szCs w:val="26"/>
              </w:rPr>
              <w:fldChar w:fldCharType="begin"/>
            </w:r>
            <w:r w:rsidRPr="00C61C50">
              <w:rPr>
                <w:rFonts w:ascii="Times New Roman" w:hAnsi="Times New Roman" w:cs="Times New Roman"/>
                <w:noProof/>
                <w:webHidden/>
                <w:sz w:val="26"/>
                <w:szCs w:val="26"/>
              </w:rPr>
              <w:instrText xml:space="preserve"> PAGEREF _Toc180955969 \h </w:instrText>
            </w:r>
            <w:r w:rsidRPr="00C61C50">
              <w:rPr>
                <w:rFonts w:ascii="Times New Roman" w:hAnsi="Times New Roman" w:cs="Times New Roman"/>
                <w:noProof/>
                <w:webHidden/>
                <w:sz w:val="26"/>
                <w:szCs w:val="26"/>
              </w:rPr>
            </w:r>
            <w:r w:rsidRPr="00C61C50">
              <w:rPr>
                <w:rFonts w:ascii="Times New Roman" w:hAnsi="Times New Roman" w:cs="Times New Roman"/>
                <w:noProof/>
                <w:webHidden/>
                <w:sz w:val="26"/>
                <w:szCs w:val="26"/>
              </w:rPr>
              <w:fldChar w:fldCharType="separate"/>
            </w:r>
            <w:r w:rsidRPr="00C61C50">
              <w:rPr>
                <w:rFonts w:ascii="Times New Roman" w:hAnsi="Times New Roman" w:cs="Times New Roman"/>
                <w:noProof/>
                <w:webHidden/>
                <w:sz w:val="26"/>
                <w:szCs w:val="26"/>
              </w:rPr>
              <w:t>31</w:t>
            </w:r>
            <w:r w:rsidRPr="00C61C50">
              <w:rPr>
                <w:rFonts w:ascii="Times New Roman" w:hAnsi="Times New Roman" w:cs="Times New Roman"/>
                <w:noProof/>
                <w:webHidden/>
                <w:sz w:val="26"/>
                <w:szCs w:val="26"/>
              </w:rPr>
              <w:fldChar w:fldCharType="end"/>
            </w:r>
          </w:hyperlink>
        </w:p>
        <w:p w14:paraId="6E82AEE1" w14:textId="407FD7BB" w:rsidR="00D2198B" w:rsidRPr="00D2198B" w:rsidRDefault="00D2198B">
          <w:pPr>
            <w:rPr>
              <w:rFonts w:ascii="Times New Roman" w:hAnsi="Times New Roman" w:cs="Times New Roman"/>
              <w:sz w:val="26"/>
              <w:szCs w:val="26"/>
            </w:rPr>
          </w:pPr>
          <w:r w:rsidRPr="00C61C50">
            <w:rPr>
              <w:rFonts w:ascii="Times New Roman" w:hAnsi="Times New Roman" w:cs="Times New Roman"/>
              <w:b/>
              <w:bCs/>
              <w:noProof/>
              <w:sz w:val="26"/>
              <w:szCs w:val="26"/>
            </w:rPr>
            <w:fldChar w:fldCharType="end"/>
          </w:r>
        </w:p>
      </w:sdtContent>
    </w:sdt>
    <w:p w14:paraId="622A98D5" w14:textId="77777777" w:rsidR="003D6732" w:rsidRDefault="003D6732" w:rsidP="00553BB8">
      <w:pPr>
        <w:spacing w:line="360" w:lineRule="auto"/>
        <w:sectPr w:rsidR="003D6732" w:rsidSect="00D2198B">
          <w:pgSz w:w="12240" w:h="15840" w:code="1"/>
          <w:pgMar w:top="851" w:right="851" w:bottom="851" w:left="1134" w:header="567" w:footer="567" w:gutter="0"/>
          <w:pgNumType w:start="1"/>
          <w:cols w:space="720"/>
          <w:docGrid w:linePitch="360"/>
        </w:sectPr>
      </w:pPr>
    </w:p>
    <w:p w14:paraId="41469655" w14:textId="18489C76" w:rsidR="00D2198B" w:rsidRPr="003D6732" w:rsidRDefault="00FB1894" w:rsidP="00553BB8">
      <w:pPr>
        <w:spacing w:line="360" w:lineRule="auto"/>
        <w:rPr>
          <w:rFonts w:ascii="Times New Roman" w:hAnsi="Times New Roman" w:cs="Times New Roman"/>
          <w:b/>
          <w:bCs/>
          <w:sz w:val="34"/>
          <w:szCs w:val="34"/>
        </w:rPr>
      </w:pPr>
      <w:r w:rsidRPr="00FB1894">
        <w:rPr>
          <w:rFonts w:ascii="Times New Roman" w:hAnsi="Times New Roman" w:cs="Times New Roman"/>
          <w:b/>
          <w:bCs/>
          <w:sz w:val="34"/>
          <w:szCs w:val="34"/>
        </w:rPr>
        <w:lastRenderedPageBreak/>
        <w:t>MỤC LỤC HÌNH ẢNH</w:t>
      </w:r>
    </w:p>
    <w:p w14:paraId="37566D51" w14:textId="04480CA2" w:rsidR="00D2198B" w:rsidRPr="003D6732" w:rsidRDefault="00D2198B" w:rsidP="00FB1894">
      <w:pPr>
        <w:sectPr w:rsidR="00D2198B" w:rsidRPr="003D6732" w:rsidSect="00D2198B">
          <w:pgSz w:w="12240" w:h="15840" w:code="1"/>
          <w:pgMar w:top="851" w:right="851" w:bottom="851" w:left="1134" w:header="567" w:footer="567" w:gutter="0"/>
          <w:pgNumType w:start="1"/>
          <w:cols w:space="720"/>
          <w:docGrid w:linePitch="360"/>
        </w:sectPr>
      </w:pPr>
    </w:p>
    <w:p w14:paraId="05342777" w14:textId="2CE1F90E" w:rsidR="00183F9B" w:rsidRPr="00183F9B" w:rsidRDefault="00183F9B">
      <w:pPr>
        <w:pStyle w:val="TOC1"/>
        <w:rPr>
          <w:rFonts w:asciiTheme="minorHAnsi" w:eastAsiaTheme="minorEastAsia" w:hAnsiTheme="minorHAnsi" w:cstheme="minorBidi"/>
          <w:b w:val="0"/>
          <w:bCs w:val="0"/>
          <w:kern w:val="2"/>
          <w:sz w:val="24"/>
          <w:szCs w:val="24"/>
          <w14:ligatures w14:val="standardContextual"/>
        </w:rPr>
      </w:pPr>
      <w:r w:rsidRPr="00183F9B">
        <w:rPr>
          <w:b w:val="0"/>
          <w:bCs w:val="0"/>
        </w:rPr>
        <w:fldChar w:fldCharType="begin"/>
      </w:r>
      <w:r w:rsidRPr="00183F9B">
        <w:rPr>
          <w:b w:val="0"/>
          <w:bCs w:val="0"/>
        </w:rPr>
        <w:instrText xml:space="preserve"> TOC \h \z \t "HINH ANH,1" </w:instrText>
      </w:r>
      <w:r w:rsidRPr="00183F9B">
        <w:rPr>
          <w:b w:val="0"/>
          <w:bCs w:val="0"/>
        </w:rPr>
        <w:fldChar w:fldCharType="separate"/>
      </w:r>
      <w:hyperlink w:anchor="_Toc180955983" w:history="1">
        <w:r w:rsidRPr="00183F9B">
          <w:rPr>
            <w:rStyle w:val="Hyperlink"/>
            <w:b w:val="0"/>
            <w:bCs w:val="0"/>
          </w:rPr>
          <w:t>Hình  1: Sơ đồ luồng màn hình</w:t>
        </w:r>
        <w:r w:rsidRPr="00183F9B">
          <w:rPr>
            <w:b w:val="0"/>
            <w:bCs w:val="0"/>
            <w:webHidden/>
          </w:rPr>
          <w:tab/>
        </w:r>
        <w:r w:rsidRPr="00183F9B">
          <w:rPr>
            <w:b w:val="0"/>
            <w:bCs w:val="0"/>
            <w:webHidden/>
          </w:rPr>
          <w:fldChar w:fldCharType="begin"/>
        </w:r>
        <w:r w:rsidRPr="00183F9B">
          <w:rPr>
            <w:b w:val="0"/>
            <w:bCs w:val="0"/>
            <w:webHidden/>
          </w:rPr>
          <w:instrText xml:space="preserve"> PAGEREF _Toc180955983 \h </w:instrText>
        </w:r>
        <w:r w:rsidRPr="00183F9B">
          <w:rPr>
            <w:b w:val="0"/>
            <w:bCs w:val="0"/>
            <w:webHidden/>
          </w:rPr>
        </w:r>
        <w:r w:rsidRPr="00183F9B">
          <w:rPr>
            <w:b w:val="0"/>
            <w:bCs w:val="0"/>
            <w:webHidden/>
          </w:rPr>
          <w:fldChar w:fldCharType="separate"/>
        </w:r>
        <w:r w:rsidRPr="00183F9B">
          <w:rPr>
            <w:b w:val="0"/>
            <w:bCs w:val="0"/>
            <w:webHidden/>
          </w:rPr>
          <w:t>1</w:t>
        </w:r>
        <w:r w:rsidRPr="00183F9B">
          <w:rPr>
            <w:b w:val="0"/>
            <w:bCs w:val="0"/>
            <w:webHidden/>
          </w:rPr>
          <w:fldChar w:fldCharType="end"/>
        </w:r>
      </w:hyperlink>
    </w:p>
    <w:p w14:paraId="3CDABFB2" w14:textId="692B07E8" w:rsidR="00183F9B" w:rsidRPr="00183F9B" w:rsidRDefault="00183F9B">
      <w:pPr>
        <w:pStyle w:val="TOC1"/>
        <w:rPr>
          <w:rFonts w:asciiTheme="minorHAnsi" w:eastAsiaTheme="minorEastAsia" w:hAnsiTheme="minorHAnsi" w:cstheme="minorBidi"/>
          <w:b w:val="0"/>
          <w:bCs w:val="0"/>
          <w:kern w:val="2"/>
          <w:sz w:val="24"/>
          <w:szCs w:val="24"/>
          <w14:ligatures w14:val="standardContextual"/>
        </w:rPr>
      </w:pPr>
      <w:hyperlink w:anchor="_Toc180955984" w:history="1">
        <w:r w:rsidRPr="00183F9B">
          <w:rPr>
            <w:rStyle w:val="Hyperlink"/>
            <w:b w:val="0"/>
            <w:bCs w:val="0"/>
          </w:rPr>
          <w:t>Hình  2.1.1: Sơ đồ EER</w:t>
        </w:r>
        <w:r w:rsidRPr="00183F9B">
          <w:rPr>
            <w:b w:val="0"/>
            <w:bCs w:val="0"/>
            <w:webHidden/>
          </w:rPr>
          <w:tab/>
        </w:r>
        <w:r w:rsidRPr="00183F9B">
          <w:rPr>
            <w:b w:val="0"/>
            <w:bCs w:val="0"/>
            <w:webHidden/>
          </w:rPr>
          <w:fldChar w:fldCharType="begin"/>
        </w:r>
        <w:r w:rsidRPr="00183F9B">
          <w:rPr>
            <w:b w:val="0"/>
            <w:bCs w:val="0"/>
            <w:webHidden/>
          </w:rPr>
          <w:instrText xml:space="preserve"> PAGEREF _Toc180955984 \h </w:instrText>
        </w:r>
        <w:r w:rsidRPr="00183F9B">
          <w:rPr>
            <w:b w:val="0"/>
            <w:bCs w:val="0"/>
            <w:webHidden/>
          </w:rPr>
        </w:r>
        <w:r w:rsidRPr="00183F9B">
          <w:rPr>
            <w:b w:val="0"/>
            <w:bCs w:val="0"/>
            <w:webHidden/>
          </w:rPr>
          <w:fldChar w:fldCharType="separate"/>
        </w:r>
        <w:r w:rsidRPr="00183F9B">
          <w:rPr>
            <w:b w:val="0"/>
            <w:bCs w:val="0"/>
            <w:webHidden/>
          </w:rPr>
          <w:t>2</w:t>
        </w:r>
        <w:r w:rsidRPr="00183F9B">
          <w:rPr>
            <w:b w:val="0"/>
            <w:bCs w:val="0"/>
            <w:webHidden/>
          </w:rPr>
          <w:fldChar w:fldCharType="end"/>
        </w:r>
      </w:hyperlink>
    </w:p>
    <w:p w14:paraId="2EF8E3BC" w14:textId="2518D9C8" w:rsidR="00183F9B" w:rsidRPr="00183F9B" w:rsidRDefault="00183F9B">
      <w:pPr>
        <w:pStyle w:val="TOC1"/>
        <w:rPr>
          <w:rFonts w:asciiTheme="minorHAnsi" w:eastAsiaTheme="minorEastAsia" w:hAnsiTheme="minorHAnsi" w:cstheme="minorBidi"/>
          <w:b w:val="0"/>
          <w:bCs w:val="0"/>
          <w:kern w:val="2"/>
          <w:sz w:val="24"/>
          <w:szCs w:val="24"/>
          <w14:ligatures w14:val="standardContextual"/>
        </w:rPr>
      </w:pPr>
      <w:hyperlink w:anchor="_Toc180955985" w:history="1">
        <w:r w:rsidRPr="00183F9B">
          <w:rPr>
            <w:rStyle w:val="Hyperlink"/>
            <w:b w:val="0"/>
            <w:bCs w:val="0"/>
          </w:rPr>
          <w:t>Hình 2.1.2: Sơ đồ cơ sở dữ liệu</w:t>
        </w:r>
        <w:r w:rsidRPr="00183F9B">
          <w:rPr>
            <w:b w:val="0"/>
            <w:bCs w:val="0"/>
            <w:webHidden/>
          </w:rPr>
          <w:tab/>
        </w:r>
        <w:r w:rsidRPr="00183F9B">
          <w:rPr>
            <w:b w:val="0"/>
            <w:bCs w:val="0"/>
            <w:webHidden/>
          </w:rPr>
          <w:fldChar w:fldCharType="begin"/>
        </w:r>
        <w:r w:rsidRPr="00183F9B">
          <w:rPr>
            <w:b w:val="0"/>
            <w:bCs w:val="0"/>
            <w:webHidden/>
          </w:rPr>
          <w:instrText xml:space="preserve"> PAGEREF _Toc180955985 \h </w:instrText>
        </w:r>
        <w:r w:rsidRPr="00183F9B">
          <w:rPr>
            <w:b w:val="0"/>
            <w:bCs w:val="0"/>
            <w:webHidden/>
          </w:rPr>
        </w:r>
        <w:r w:rsidRPr="00183F9B">
          <w:rPr>
            <w:b w:val="0"/>
            <w:bCs w:val="0"/>
            <w:webHidden/>
          </w:rPr>
          <w:fldChar w:fldCharType="separate"/>
        </w:r>
        <w:r w:rsidRPr="00183F9B">
          <w:rPr>
            <w:b w:val="0"/>
            <w:bCs w:val="0"/>
            <w:webHidden/>
          </w:rPr>
          <w:t>3</w:t>
        </w:r>
        <w:r w:rsidRPr="00183F9B">
          <w:rPr>
            <w:b w:val="0"/>
            <w:bCs w:val="0"/>
            <w:webHidden/>
          </w:rPr>
          <w:fldChar w:fldCharType="end"/>
        </w:r>
      </w:hyperlink>
    </w:p>
    <w:p w14:paraId="1D45757F" w14:textId="71AF9057" w:rsidR="00183F9B" w:rsidRPr="00183F9B" w:rsidRDefault="00183F9B">
      <w:pPr>
        <w:pStyle w:val="TOC1"/>
        <w:rPr>
          <w:rFonts w:asciiTheme="minorHAnsi" w:eastAsiaTheme="minorEastAsia" w:hAnsiTheme="minorHAnsi" w:cstheme="minorBidi"/>
          <w:b w:val="0"/>
          <w:bCs w:val="0"/>
          <w:kern w:val="2"/>
          <w:sz w:val="24"/>
          <w:szCs w:val="24"/>
          <w14:ligatures w14:val="standardContextual"/>
        </w:rPr>
      </w:pPr>
      <w:hyperlink w:anchor="_Toc180955986" w:history="1">
        <w:r w:rsidRPr="00183F9B">
          <w:rPr>
            <w:rStyle w:val="Hyperlink"/>
            <w:b w:val="0"/>
            <w:bCs w:val="0"/>
          </w:rPr>
          <w:t>Hình 3.1: Màn hình Đăng nhập</w:t>
        </w:r>
        <w:r w:rsidRPr="00183F9B">
          <w:rPr>
            <w:b w:val="0"/>
            <w:bCs w:val="0"/>
            <w:webHidden/>
          </w:rPr>
          <w:tab/>
        </w:r>
        <w:r w:rsidRPr="00183F9B">
          <w:rPr>
            <w:b w:val="0"/>
            <w:bCs w:val="0"/>
            <w:webHidden/>
          </w:rPr>
          <w:fldChar w:fldCharType="begin"/>
        </w:r>
        <w:r w:rsidRPr="00183F9B">
          <w:rPr>
            <w:b w:val="0"/>
            <w:bCs w:val="0"/>
            <w:webHidden/>
          </w:rPr>
          <w:instrText xml:space="preserve"> PAGEREF _Toc180955986 \h </w:instrText>
        </w:r>
        <w:r w:rsidRPr="00183F9B">
          <w:rPr>
            <w:b w:val="0"/>
            <w:bCs w:val="0"/>
            <w:webHidden/>
          </w:rPr>
        </w:r>
        <w:r w:rsidRPr="00183F9B">
          <w:rPr>
            <w:b w:val="0"/>
            <w:bCs w:val="0"/>
            <w:webHidden/>
          </w:rPr>
          <w:fldChar w:fldCharType="separate"/>
        </w:r>
        <w:r w:rsidRPr="00183F9B">
          <w:rPr>
            <w:b w:val="0"/>
            <w:bCs w:val="0"/>
            <w:webHidden/>
          </w:rPr>
          <w:t>11</w:t>
        </w:r>
        <w:r w:rsidRPr="00183F9B">
          <w:rPr>
            <w:b w:val="0"/>
            <w:bCs w:val="0"/>
            <w:webHidden/>
          </w:rPr>
          <w:fldChar w:fldCharType="end"/>
        </w:r>
      </w:hyperlink>
    </w:p>
    <w:p w14:paraId="0CB94695" w14:textId="5A08B31E" w:rsidR="00183F9B" w:rsidRPr="00183F9B" w:rsidRDefault="00183F9B">
      <w:pPr>
        <w:pStyle w:val="TOC1"/>
        <w:rPr>
          <w:rFonts w:asciiTheme="minorHAnsi" w:eastAsiaTheme="minorEastAsia" w:hAnsiTheme="minorHAnsi" w:cstheme="minorBidi"/>
          <w:b w:val="0"/>
          <w:bCs w:val="0"/>
          <w:kern w:val="2"/>
          <w:sz w:val="24"/>
          <w:szCs w:val="24"/>
          <w14:ligatures w14:val="standardContextual"/>
        </w:rPr>
      </w:pPr>
      <w:hyperlink w:anchor="_Toc180955987" w:history="1">
        <w:r w:rsidRPr="00183F9B">
          <w:rPr>
            <w:rStyle w:val="Hyperlink"/>
            <w:b w:val="0"/>
            <w:bCs w:val="0"/>
          </w:rPr>
          <w:t>Hình 3.2: Màn hình Trang chủ</w:t>
        </w:r>
        <w:r w:rsidRPr="00183F9B">
          <w:rPr>
            <w:b w:val="0"/>
            <w:bCs w:val="0"/>
            <w:webHidden/>
          </w:rPr>
          <w:tab/>
        </w:r>
        <w:r w:rsidRPr="00183F9B">
          <w:rPr>
            <w:b w:val="0"/>
            <w:bCs w:val="0"/>
            <w:webHidden/>
          </w:rPr>
          <w:fldChar w:fldCharType="begin"/>
        </w:r>
        <w:r w:rsidRPr="00183F9B">
          <w:rPr>
            <w:b w:val="0"/>
            <w:bCs w:val="0"/>
            <w:webHidden/>
          </w:rPr>
          <w:instrText xml:space="preserve"> PAGEREF _Toc180955987 \h </w:instrText>
        </w:r>
        <w:r w:rsidRPr="00183F9B">
          <w:rPr>
            <w:b w:val="0"/>
            <w:bCs w:val="0"/>
            <w:webHidden/>
          </w:rPr>
        </w:r>
        <w:r w:rsidRPr="00183F9B">
          <w:rPr>
            <w:b w:val="0"/>
            <w:bCs w:val="0"/>
            <w:webHidden/>
          </w:rPr>
          <w:fldChar w:fldCharType="separate"/>
        </w:r>
        <w:r w:rsidRPr="00183F9B">
          <w:rPr>
            <w:b w:val="0"/>
            <w:bCs w:val="0"/>
            <w:webHidden/>
          </w:rPr>
          <w:t>12</w:t>
        </w:r>
        <w:r w:rsidRPr="00183F9B">
          <w:rPr>
            <w:b w:val="0"/>
            <w:bCs w:val="0"/>
            <w:webHidden/>
          </w:rPr>
          <w:fldChar w:fldCharType="end"/>
        </w:r>
      </w:hyperlink>
    </w:p>
    <w:p w14:paraId="3AD57382" w14:textId="10F8E2FB" w:rsidR="00183F9B" w:rsidRPr="00183F9B" w:rsidRDefault="00183F9B">
      <w:pPr>
        <w:pStyle w:val="TOC1"/>
        <w:rPr>
          <w:rFonts w:asciiTheme="minorHAnsi" w:eastAsiaTheme="minorEastAsia" w:hAnsiTheme="minorHAnsi" w:cstheme="minorBidi"/>
          <w:b w:val="0"/>
          <w:bCs w:val="0"/>
          <w:kern w:val="2"/>
          <w:sz w:val="24"/>
          <w:szCs w:val="24"/>
          <w14:ligatures w14:val="standardContextual"/>
        </w:rPr>
      </w:pPr>
      <w:hyperlink w:anchor="_Toc180955988" w:history="1">
        <w:r w:rsidRPr="00183F9B">
          <w:rPr>
            <w:rStyle w:val="Hyperlink"/>
            <w:b w:val="0"/>
            <w:bCs w:val="0"/>
          </w:rPr>
          <w:t>Hình 3.3: Màn hình Quản lý bán hàng</w:t>
        </w:r>
        <w:r w:rsidRPr="00183F9B">
          <w:rPr>
            <w:b w:val="0"/>
            <w:bCs w:val="0"/>
            <w:webHidden/>
          </w:rPr>
          <w:tab/>
        </w:r>
        <w:r w:rsidRPr="00183F9B">
          <w:rPr>
            <w:b w:val="0"/>
            <w:bCs w:val="0"/>
            <w:webHidden/>
          </w:rPr>
          <w:fldChar w:fldCharType="begin"/>
        </w:r>
        <w:r w:rsidRPr="00183F9B">
          <w:rPr>
            <w:b w:val="0"/>
            <w:bCs w:val="0"/>
            <w:webHidden/>
          </w:rPr>
          <w:instrText xml:space="preserve"> PAGEREF _Toc180955988 \h </w:instrText>
        </w:r>
        <w:r w:rsidRPr="00183F9B">
          <w:rPr>
            <w:b w:val="0"/>
            <w:bCs w:val="0"/>
            <w:webHidden/>
          </w:rPr>
        </w:r>
        <w:r w:rsidRPr="00183F9B">
          <w:rPr>
            <w:b w:val="0"/>
            <w:bCs w:val="0"/>
            <w:webHidden/>
          </w:rPr>
          <w:fldChar w:fldCharType="separate"/>
        </w:r>
        <w:r w:rsidRPr="00183F9B">
          <w:rPr>
            <w:b w:val="0"/>
            <w:bCs w:val="0"/>
            <w:webHidden/>
          </w:rPr>
          <w:t>13</w:t>
        </w:r>
        <w:r w:rsidRPr="00183F9B">
          <w:rPr>
            <w:b w:val="0"/>
            <w:bCs w:val="0"/>
            <w:webHidden/>
          </w:rPr>
          <w:fldChar w:fldCharType="end"/>
        </w:r>
      </w:hyperlink>
    </w:p>
    <w:p w14:paraId="29BD109A" w14:textId="75DA5409" w:rsidR="00183F9B" w:rsidRPr="00183F9B" w:rsidRDefault="00183F9B">
      <w:pPr>
        <w:pStyle w:val="TOC1"/>
        <w:rPr>
          <w:rFonts w:asciiTheme="minorHAnsi" w:eastAsiaTheme="minorEastAsia" w:hAnsiTheme="minorHAnsi" w:cstheme="minorBidi"/>
          <w:b w:val="0"/>
          <w:bCs w:val="0"/>
          <w:kern w:val="2"/>
          <w:sz w:val="24"/>
          <w:szCs w:val="24"/>
          <w14:ligatures w14:val="standardContextual"/>
        </w:rPr>
      </w:pPr>
      <w:hyperlink w:anchor="_Toc180955989" w:history="1">
        <w:r w:rsidRPr="00183F9B">
          <w:rPr>
            <w:rStyle w:val="Hyperlink"/>
            <w:b w:val="0"/>
            <w:bCs w:val="0"/>
          </w:rPr>
          <w:t>Hình 3.4.1: Màn hình Thống kê thông số chi tiết</w:t>
        </w:r>
        <w:r w:rsidRPr="00183F9B">
          <w:rPr>
            <w:b w:val="0"/>
            <w:bCs w:val="0"/>
            <w:webHidden/>
          </w:rPr>
          <w:tab/>
        </w:r>
        <w:r w:rsidRPr="00183F9B">
          <w:rPr>
            <w:b w:val="0"/>
            <w:bCs w:val="0"/>
            <w:webHidden/>
          </w:rPr>
          <w:fldChar w:fldCharType="begin"/>
        </w:r>
        <w:r w:rsidRPr="00183F9B">
          <w:rPr>
            <w:b w:val="0"/>
            <w:bCs w:val="0"/>
            <w:webHidden/>
          </w:rPr>
          <w:instrText xml:space="preserve"> PAGEREF _Toc180955989 \h </w:instrText>
        </w:r>
        <w:r w:rsidRPr="00183F9B">
          <w:rPr>
            <w:b w:val="0"/>
            <w:bCs w:val="0"/>
            <w:webHidden/>
          </w:rPr>
        </w:r>
        <w:r w:rsidRPr="00183F9B">
          <w:rPr>
            <w:b w:val="0"/>
            <w:bCs w:val="0"/>
            <w:webHidden/>
          </w:rPr>
          <w:fldChar w:fldCharType="separate"/>
        </w:r>
        <w:r w:rsidRPr="00183F9B">
          <w:rPr>
            <w:b w:val="0"/>
            <w:bCs w:val="0"/>
            <w:webHidden/>
          </w:rPr>
          <w:t>15</w:t>
        </w:r>
        <w:r w:rsidRPr="00183F9B">
          <w:rPr>
            <w:b w:val="0"/>
            <w:bCs w:val="0"/>
            <w:webHidden/>
          </w:rPr>
          <w:fldChar w:fldCharType="end"/>
        </w:r>
      </w:hyperlink>
    </w:p>
    <w:p w14:paraId="5532BDA2" w14:textId="1326F1E9" w:rsidR="00183F9B" w:rsidRPr="00183F9B" w:rsidRDefault="00183F9B">
      <w:pPr>
        <w:pStyle w:val="TOC1"/>
        <w:rPr>
          <w:rFonts w:asciiTheme="minorHAnsi" w:eastAsiaTheme="minorEastAsia" w:hAnsiTheme="minorHAnsi" w:cstheme="minorBidi"/>
          <w:b w:val="0"/>
          <w:bCs w:val="0"/>
          <w:kern w:val="2"/>
          <w:sz w:val="24"/>
          <w:szCs w:val="24"/>
          <w14:ligatures w14:val="standardContextual"/>
        </w:rPr>
      </w:pPr>
      <w:hyperlink w:anchor="_Toc180955990" w:history="1">
        <w:r w:rsidRPr="00183F9B">
          <w:rPr>
            <w:rStyle w:val="Hyperlink"/>
            <w:b w:val="0"/>
            <w:bCs w:val="0"/>
          </w:rPr>
          <w:t>Hình 3.4.2: Màn hình Thống kê doanh thu</w:t>
        </w:r>
        <w:r w:rsidRPr="00183F9B">
          <w:rPr>
            <w:b w:val="0"/>
            <w:bCs w:val="0"/>
            <w:webHidden/>
          </w:rPr>
          <w:tab/>
        </w:r>
        <w:r w:rsidRPr="00183F9B">
          <w:rPr>
            <w:b w:val="0"/>
            <w:bCs w:val="0"/>
            <w:webHidden/>
          </w:rPr>
          <w:fldChar w:fldCharType="begin"/>
        </w:r>
        <w:r w:rsidRPr="00183F9B">
          <w:rPr>
            <w:b w:val="0"/>
            <w:bCs w:val="0"/>
            <w:webHidden/>
          </w:rPr>
          <w:instrText xml:space="preserve"> PAGEREF _Toc180955990 \h </w:instrText>
        </w:r>
        <w:r w:rsidRPr="00183F9B">
          <w:rPr>
            <w:b w:val="0"/>
            <w:bCs w:val="0"/>
            <w:webHidden/>
          </w:rPr>
        </w:r>
        <w:r w:rsidRPr="00183F9B">
          <w:rPr>
            <w:b w:val="0"/>
            <w:bCs w:val="0"/>
            <w:webHidden/>
          </w:rPr>
          <w:fldChar w:fldCharType="separate"/>
        </w:r>
        <w:r w:rsidRPr="00183F9B">
          <w:rPr>
            <w:b w:val="0"/>
            <w:bCs w:val="0"/>
            <w:webHidden/>
          </w:rPr>
          <w:t>16</w:t>
        </w:r>
        <w:r w:rsidRPr="00183F9B">
          <w:rPr>
            <w:b w:val="0"/>
            <w:bCs w:val="0"/>
            <w:webHidden/>
          </w:rPr>
          <w:fldChar w:fldCharType="end"/>
        </w:r>
      </w:hyperlink>
    </w:p>
    <w:p w14:paraId="16A1D9F4" w14:textId="1A51F776" w:rsidR="00183F9B" w:rsidRPr="00183F9B" w:rsidRDefault="00183F9B">
      <w:pPr>
        <w:pStyle w:val="TOC1"/>
        <w:rPr>
          <w:rFonts w:asciiTheme="minorHAnsi" w:eastAsiaTheme="minorEastAsia" w:hAnsiTheme="minorHAnsi" w:cstheme="minorBidi"/>
          <w:b w:val="0"/>
          <w:bCs w:val="0"/>
          <w:kern w:val="2"/>
          <w:sz w:val="24"/>
          <w:szCs w:val="24"/>
          <w14:ligatures w14:val="standardContextual"/>
        </w:rPr>
      </w:pPr>
      <w:hyperlink w:anchor="_Toc180955991" w:history="1">
        <w:r w:rsidRPr="00183F9B">
          <w:rPr>
            <w:rStyle w:val="Hyperlink"/>
            <w:b w:val="0"/>
            <w:bCs w:val="0"/>
          </w:rPr>
          <w:t>Hình 3.4.3: Màn hình Thống kê khách hàng</w:t>
        </w:r>
        <w:r w:rsidRPr="00183F9B">
          <w:rPr>
            <w:b w:val="0"/>
            <w:bCs w:val="0"/>
            <w:webHidden/>
          </w:rPr>
          <w:tab/>
        </w:r>
        <w:r w:rsidRPr="00183F9B">
          <w:rPr>
            <w:b w:val="0"/>
            <w:bCs w:val="0"/>
            <w:webHidden/>
          </w:rPr>
          <w:fldChar w:fldCharType="begin"/>
        </w:r>
        <w:r w:rsidRPr="00183F9B">
          <w:rPr>
            <w:b w:val="0"/>
            <w:bCs w:val="0"/>
            <w:webHidden/>
          </w:rPr>
          <w:instrText xml:space="preserve"> PAGEREF _Toc180955991 \h </w:instrText>
        </w:r>
        <w:r w:rsidRPr="00183F9B">
          <w:rPr>
            <w:b w:val="0"/>
            <w:bCs w:val="0"/>
            <w:webHidden/>
          </w:rPr>
        </w:r>
        <w:r w:rsidRPr="00183F9B">
          <w:rPr>
            <w:b w:val="0"/>
            <w:bCs w:val="0"/>
            <w:webHidden/>
          </w:rPr>
          <w:fldChar w:fldCharType="separate"/>
        </w:r>
        <w:r w:rsidRPr="00183F9B">
          <w:rPr>
            <w:b w:val="0"/>
            <w:bCs w:val="0"/>
            <w:webHidden/>
          </w:rPr>
          <w:t>17</w:t>
        </w:r>
        <w:r w:rsidRPr="00183F9B">
          <w:rPr>
            <w:b w:val="0"/>
            <w:bCs w:val="0"/>
            <w:webHidden/>
          </w:rPr>
          <w:fldChar w:fldCharType="end"/>
        </w:r>
      </w:hyperlink>
    </w:p>
    <w:p w14:paraId="5A3320E8" w14:textId="63825F2E" w:rsidR="00183F9B" w:rsidRPr="00183F9B" w:rsidRDefault="00183F9B">
      <w:pPr>
        <w:pStyle w:val="TOC1"/>
        <w:rPr>
          <w:rFonts w:asciiTheme="minorHAnsi" w:eastAsiaTheme="minorEastAsia" w:hAnsiTheme="minorHAnsi" w:cstheme="minorBidi"/>
          <w:b w:val="0"/>
          <w:bCs w:val="0"/>
          <w:kern w:val="2"/>
          <w:sz w:val="24"/>
          <w:szCs w:val="24"/>
          <w14:ligatures w14:val="standardContextual"/>
        </w:rPr>
      </w:pPr>
      <w:hyperlink w:anchor="_Toc180955992" w:history="1">
        <w:r w:rsidRPr="00183F9B">
          <w:rPr>
            <w:rStyle w:val="Hyperlink"/>
            <w:b w:val="0"/>
            <w:bCs w:val="0"/>
          </w:rPr>
          <w:t>Hình 3.5: Màn hình Quản lý sản phẩm</w:t>
        </w:r>
        <w:r w:rsidRPr="00183F9B">
          <w:rPr>
            <w:b w:val="0"/>
            <w:bCs w:val="0"/>
            <w:webHidden/>
          </w:rPr>
          <w:tab/>
        </w:r>
        <w:r w:rsidRPr="00183F9B">
          <w:rPr>
            <w:b w:val="0"/>
            <w:bCs w:val="0"/>
            <w:webHidden/>
          </w:rPr>
          <w:fldChar w:fldCharType="begin"/>
        </w:r>
        <w:r w:rsidRPr="00183F9B">
          <w:rPr>
            <w:b w:val="0"/>
            <w:bCs w:val="0"/>
            <w:webHidden/>
          </w:rPr>
          <w:instrText xml:space="preserve"> PAGEREF _Toc180955992 \h </w:instrText>
        </w:r>
        <w:r w:rsidRPr="00183F9B">
          <w:rPr>
            <w:b w:val="0"/>
            <w:bCs w:val="0"/>
            <w:webHidden/>
          </w:rPr>
        </w:r>
        <w:r w:rsidRPr="00183F9B">
          <w:rPr>
            <w:b w:val="0"/>
            <w:bCs w:val="0"/>
            <w:webHidden/>
          </w:rPr>
          <w:fldChar w:fldCharType="separate"/>
        </w:r>
        <w:r w:rsidRPr="00183F9B">
          <w:rPr>
            <w:b w:val="0"/>
            <w:bCs w:val="0"/>
            <w:webHidden/>
          </w:rPr>
          <w:t>18</w:t>
        </w:r>
        <w:r w:rsidRPr="00183F9B">
          <w:rPr>
            <w:b w:val="0"/>
            <w:bCs w:val="0"/>
            <w:webHidden/>
          </w:rPr>
          <w:fldChar w:fldCharType="end"/>
        </w:r>
      </w:hyperlink>
    </w:p>
    <w:p w14:paraId="7682581E" w14:textId="36325559" w:rsidR="00183F9B" w:rsidRPr="00183F9B" w:rsidRDefault="00183F9B">
      <w:pPr>
        <w:pStyle w:val="TOC1"/>
        <w:rPr>
          <w:rFonts w:asciiTheme="minorHAnsi" w:eastAsiaTheme="minorEastAsia" w:hAnsiTheme="minorHAnsi" w:cstheme="minorBidi"/>
          <w:b w:val="0"/>
          <w:bCs w:val="0"/>
          <w:kern w:val="2"/>
          <w:sz w:val="24"/>
          <w:szCs w:val="24"/>
          <w14:ligatures w14:val="standardContextual"/>
        </w:rPr>
      </w:pPr>
      <w:hyperlink w:anchor="_Toc180955993" w:history="1">
        <w:r w:rsidRPr="00183F9B">
          <w:rPr>
            <w:rStyle w:val="Hyperlink"/>
            <w:b w:val="0"/>
            <w:bCs w:val="0"/>
          </w:rPr>
          <w:t>Hình 3.6: Màn hình thêm mới sản phẩm</w:t>
        </w:r>
        <w:r w:rsidRPr="00183F9B">
          <w:rPr>
            <w:b w:val="0"/>
            <w:bCs w:val="0"/>
            <w:webHidden/>
          </w:rPr>
          <w:tab/>
        </w:r>
        <w:r w:rsidRPr="00183F9B">
          <w:rPr>
            <w:b w:val="0"/>
            <w:bCs w:val="0"/>
            <w:webHidden/>
          </w:rPr>
          <w:fldChar w:fldCharType="begin"/>
        </w:r>
        <w:r w:rsidRPr="00183F9B">
          <w:rPr>
            <w:b w:val="0"/>
            <w:bCs w:val="0"/>
            <w:webHidden/>
          </w:rPr>
          <w:instrText xml:space="preserve"> PAGEREF _Toc180955993 \h </w:instrText>
        </w:r>
        <w:r w:rsidRPr="00183F9B">
          <w:rPr>
            <w:b w:val="0"/>
            <w:bCs w:val="0"/>
            <w:webHidden/>
          </w:rPr>
        </w:r>
        <w:r w:rsidRPr="00183F9B">
          <w:rPr>
            <w:b w:val="0"/>
            <w:bCs w:val="0"/>
            <w:webHidden/>
          </w:rPr>
          <w:fldChar w:fldCharType="separate"/>
        </w:r>
        <w:r w:rsidRPr="00183F9B">
          <w:rPr>
            <w:b w:val="0"/>
            <w:bCs w:val="0"/>
            <w:webHidden/>
          </w:rPr>
          <w:t>19</w:t>
        </w:r>
        <w:r w:rsidRPr="00183F9B">
          <w:rPr>
            <w:b w:val="0"/>
            <w:bCs w:val="0"/>
            <w:webHidden/>
          </w:rPr>
          <w:fldChar w:fldCharType="end"/>
        </w:r>
      </w:hyperlink>
    </w:p>
    <w:p w14:paraId="017B7010" w14:textId="52545E1C" w:rsidR="00183F9B" w:rsidRPr="00183F9B" w:rsidRDefault="00183F9B">
      <w:pPr>
        <w:pStyle w:val="TOC1"/>
        <w:rPr>
          <w:rFonts w:asciiTheme="minorHAnsi" w:eastAsiaTheme="minorEastAsia" w:hAnsiTheme="minorHAnsi" w:cstheme="minorBidi"/>
          <w:b w:val="0"/>
          <w:bCs w:val="0"/>
          <w:kern w:val="2"/>
          <w:sz w:val="24"/>
          <w:szCs w:val="24"/>
          <w14:ligatures w14:val="standardContextual"/>
        </w:rPr>
      </w:pPr>
      <w:hyperlink w:anchor="_Toc180955994" w:history="1">
        <w:r w:rsidRPr="00183F9B">
          <w:rPr>
            <w:rStyle w:val="Hyperlink"/>
            <w:b w:val="0"/>
            <w:bCs w:val="0"/>
          </w:rPr>
          <w:t>Hình 3.7: Màn hình Quản lý Hóa đơn</w:t>
        </w:r>
        <w:r w:rsidRPr="00183F9B">
          <w:rPr>
            <w:b w:val="0"/>
            <w:bCs w:val="0"/>
            <w:webHidden/>
          </w:rPr>
          <w:tab/>
        </w:r>
        <w:r w:rsidRPr="00183F9B">
          <w:rPr>
            <w:b w:val="0"/>
            <w:bCs w:val="0"/>
            <w:webHidden/>
          </w:rPr>
          <w:fldChar w:fldCharType="begin"/>
        </w:r>
        <w:r w:rsidRPr="00183F9B">
          <w:rPr>
            <w:b w:val="0"/>
            <w:bCs w:val="0"/>
            <w:webHidden/>
          </w:rPr>
          <w:instrText xml:space="preserve"> PAGEREF _Toc180955994 \h </w:instrText>
        </w:r>
        <w:r w:rsidRPr="00183F9B">
          <w:rPr>
            <w:b w:val="0"/>
            <w:bCs w:val="0"/>
            <w:webHidden/>
          </w:rPr>
        </w:r>
        <w:r w:rsidRPr="00183F9B">
          <w:rPr>
            <w:b w:val="0"/>
            <w:bCs w:val="0"/>
            <w:webHidden/>
          </w:rPr>
          <w:fldChar w:fldCharType="separate"/>
        </w:r>
        <w:r w:rsidRPr="00183F9B">
          <w:rPr>
            <w:b w:val="0"/>
            <w:bCs w:val="0"/>
            <w:webHidden/>
          </w:rPr>
          <w:t>21</w:t>
        </w:r>
        <w:r w:rsidRPr="00183F9B">
          <w:rPr>
            <w:b w:val="0"/>
            <w:bCs w:val="0"/>
            <w:webHidden/>
          </w:rPr>
          <w:fldChar w:fldCharType="end"/>
        </w:r>
      </w:hyperlink>
    </w:p>
    <w:p w14:paraId="7786BE58" w14:textId="26691F7C" w:rsidR="00183F9B" w:rsidRPr="00183F9B" w:rsidRDefault="00183F9B">
      <w:pPr>
        <w:pStyle w:val="TOC1"/>
        <w:rPr>
          <w:rFonts w:asciiTheme="minorHAnsi" w:eastAsiaTheme="minorEastAsia" w:hAnsiTheme="minorHAnsi" w:cstheme="minorBidi"/>
          <w:b w:val="0"/>
          <w:bCs w:val="0"/>
          <w:kern w:val="2"/>
          <w:sz w:val="24"/>
          <w:szCs w:val="24"/>
          <w14:ligatures w14:val="standardContextual"/>
        </w:rPr>
      </w:pPr>
      <w:hyperlink w:anchor="_Toc180955995" w:history="1">
        <w:r w:rsidRPr="00183F9B">
          <w:rPr>
            <w:rStyle w:val="Hyperlink"/>
            <w:b w:val="0"/>
            <w:bCs w:val="0"/>
          </w:rPr>
          <w:t>Hình 3.8: Màn hình Quản lý Khách hàng</w:t>
        </w:r>
        <w:r w:rsidRPr="00183F9B">
          <w:rPr>
            <w:b w:val="0"/>
            <w:bCs w:val="0"/>
            <w:webHidden/>
          </w:rPr>
          <w:tab/>
        </w:r>
        <w:r w:rsidRPr="00183F9B">
          <w:rPr>
            <w:b w:val="0"/>
            <w:bCs w:val="0"/>
            <w:webHidden/>
          </w:rPr>
          <w:fldChar w:fldCharType="begin"/>
        </w:r>
        <w:r w:rsidRPr="00183F9B">
          <w:rPr>
            <w:b w:val="0"/>
            <w:bCs w:val="0"/>
            <w:webHidden/>
          </w:rPr>
          <w:instrText xml:space="preserve"> PAGEREF _Toc180955995 \h </w:instrText>
        </w:r>
        <w:r w:rsidRPr="00183F9B">
          <w:rPr>
            <w:b w:val="0"/>
            <w:bCs w:val="0"/>
            <w:webHidden/>
          </w:rPr>
        </w:r>
        <w:r w:rsidRPr="00183F9B">
          <w:rPr>
            <w:b w:val="0"/>
            <w:bCs w:val="0"/>
            <w:webHidden/>
          </w:rPr>
          <w:fldChar w:fldCharType="separate"/>
        </w:r>
        <w:r w:rsidRPr="00183F9B">
          <w:rPr>
            <w:b w:val="0"/>
            <w:bCs w:val="0"/>
            <w:webHidden/>
          </w:rPr>
          <w:t>22</w:t>
        </w:r>
        <w:r w:rsidRPr="00183F9B">
          <w:rPr>
            <w:b w:val="0"/>
            <w:bCs w:val="0"/>
            <w:webHidden/>
          </w:rPr>
          <w:fldChar w:fldCharType="end"/>
        </w:r>
      </w:hyperlink>
    </w:p>
    <w:p w14:paraId="07414071" w14:textId="6A925E4C" w:rsidR="00183F9B" w:rsidRPr="00183F9B" w:rsidRDefault="00183F9B">
      <w:pPr>
        <w:pStyle w:val="TOC1"/>
        <w:rPr>
          <w:rFonts w:asciiTheme="minorHAnsi" w:eastAsiaTheme="minorEastAsia" w:hAnsiTheme="minorHAnsi" w:cstheme="minorBidi"/>
          <w:b w:val="0"/>
          <w:bCs w:val="0"/>
          <w:kern w:val="2"/>
          <w:sz w:val="24"/>
          <w:szCs w:val="24"/>
          <w14:ligatures w14:val="standardContextual"/>
        </w:rPr>
      </w:pPr>
      <w:hyperlink w:anchor="_Toc180955996" w:history="1">
        <w:r w:rsidRPr="00183F9B">
          <w:rPr>
            <w:rStyle w:val="Hyperlink"/>
            <w:b w:val="0"/>
            <w:bCs w:val="0"/>
          </w:rPr>
          <w:t>Hình 3.9: Màn hình Thêm mới Khách hàng</w:t>
        </w:r>
        <w:r w:rsidRPr="00183F9B">
          <w:rPr>
            <w:b w:val="0"/>
            <w:bCs w:val="0"/>
            <w:webHidden/>
          </w:rPr>
          <w:tab/>
        </w:r>
        <w:r w:rsidRPr="00183F9B">
          <w:rPr>
            <w:b w:val="0"/>
            <w:bCs w:val="0"/>
            <w:webHidden/>
          </w:rPr>
          <w:fldChar w:fldCharType="begin"/>
        </w:r>
        <w:r w:rsidRPr="00183F9B">
          <w:rPr>
            <w:b w:val="0"/>
            <w:bCs w:val="0"/>
            <w:webHidden/>
          </w:rPr>
          <w:instrText xml:space="preserve"> PAGEREF _Toc180955996 \h </w:instrText>
        </w:r>
        <w:r w:rsidRPr="00183F9B">
          <w:rPr>
            <w:b w:val="0"/>
            <w:bCs w:val="0"/>
            <w:webHidden/>
          </w:rPr>
        </w:r>
        <w:r w:rsidRPr="00183F9B">
          <w:rPr>
            <w:b w:val="0"/>
            <w:bCs w:val="0"/>
            <w:webHidden/>
          </w:rPr>
          <w:fldChar w:fldCharType="separate"/>
        </w:r>
        <w:r w:rsidRPr="00183F9B">
          <w:rPr>
            <w:b w:val="0"/>
            <w:bCs w:val="0"/>
            <w:webHidden/>
          </w:rPr>
          <w:t>23</w:t>
        </w:r>
        <w:r w:rsidRPr="00183F9B">
          <w:rPr>
            <w:b w:val="0"/>
            <w:bCs w:val="0"/>
            <w:webHidden/>
          </w:rPr>
          <w:fldChar w:fldCharType="end"/>
        </w:r>
      </w:hyperlink>
    </w:p>
    <w:p w14:paraId="6D51E17A" w14:textId="556D086F" w:rsidR="00183F9B" w:rsidRPr="00183F9B" w:rsidRDefault="00183F9B">
      <w:pPr>
        <w:pStyle w:val="TOC1"/>
        <w:rPr>
          <w:rFonts w:asciiTheme="minorHAnsi" w:eastAsiaTheme="minorEastAsia" w:hAnsiTheme="minorHAnsi" w:cstheme="minorBidi"/>
          <w:b w:val="0"/>
          <w:bCs w:val="0"/>
          <w:kern w:val="2"/>
          <w:sz w:val="24"/>
          <w:szCs w:val="24"/>
          <w14:ligatures w14:val="standardContextual"/>
        </w:rPr>
      </w:pPr>
      <w:hyperlink w:anchor="_Toc180955997" w:history="1">
        <w:r w:rsidRPr="00183F9B">
          <w:rPr>
            <w:rStyle w:val="Hyperlink"/>
            <w:b w:val="0"/>
            <w:bCs w:val="0"/>
          </w:rPr>
          <w:t>Hình 3.10: Màn hình Quản lý Nhân viên</w:t>
        </w:r>
        <w:r w:rsidRPr="00183F9B">
          <w:rPr>
            <w:b w:val="0"/>
            <w:bCs w:val="0"/>
            <w:webHidden/>
          </w:rPr>
          <w:tab/>
        </w:r>
        <w:r w:rsidRPr="00183F9B">
          <w:rPr>
            <w:b w:val="0"/>
            <w:bCs w:val="0"/>
            <w:webHidden/>
          </w:rPr>
          <w:fldChar w:fldCharType="begin"/>
        </w:r>
        <w:r w:rsidRPr="00183F9B">
          <w:rPr>
            <w:b w:val="0"/>
            <w:bCs w:val="0"/>
            <w:webHidden/>
          </w:rPr>
          <w:instrText xml:space="preserve"> PAGEREF _Toc180955997 \h </w:instrText>
        </w:r>
        <w:r w:rsidRPr="00183F9B">
          <w:rPr>
            <w:b w:val="0"/>
            <w:bCs w:val="0"/>
            <w:webHidden/>
          </w:rPr>
        </w:r>
        <w:r w:rsidRPr="00183F9B">
          <w:rPr>
            <w:b w:val="0"/>
            <w:bCs w:val="0"/>
            <w:webHidden/>
          </w:rPr>
          <w:fldChar w:fldCharType="separate"/>
        </w:r>
        <w:r w:rsidRPr="00183F9B">
          <w:rPr>
            <w:b w:val="0"/>
            <w:bCs w:val="0"/>
            <w:webHidden/>
          </w:rPr>
          <w:t>24</w:t>
        </w:r>
        <w:r w:rsidRPr="00183F9B">
          <w:rPr>
            <w:b w:val="0"/>
            <w:bCs w:val="0"/>
            <w:webHidden/>
          </w:rPr>
          <w:fldChar w:fldCharType="end"/>
        </w:r>
      </w:hyperlink>
    </w:p>
    <w:p w14:paraId="7943E886" w14:textId="33919A3B" w:rsidR="00183F9B" w:rsidRPr="00183F9B" w:rsidRDefault="00183F9B">
      <w:pPr>
        <w:pStyle w:val="TOC1"/>
        <w:rPr>
          <w:rFonts w:asciiTheme="minorHAnsi" w:eastAsiaTheme="minorEastAsia" w:hAnsiTheme="minorHAnsi" w:cstheme="minorBidi"/>
          <w:b w:val="0"/>
          <w:bCs w:val="0"/>
          <w:kern w:val="2"/>
          <w:sz w:val="24"/>
          <w:szCs w:val="24"/>
          <w14:ligatures w14:val="standardContextual"/>
        </w:rPr>
      </w:pPr>
      <w:hyperlink w:anchor="_Toc180955998" w:history="1">
        <w:r w:rsidRPr="00183F9B">
          <w:rPr>
            <w:rStyle w:val="Hyperlink"/>
            <w:b w:val="0"/>
            <w:bCs w:val="0"/>
          </w:rPr>
          <w:t>Hình 3.11: Màn hình Thêm mới Nhân viên</w:t>
        </w:r>
        <w:r w:rsidRPr="00183F9B">
          <w:rPr>
            <w:b w:val="0"/>
            <w:bCs w:val="0"/>
            <w:webHidden/>
          </w:rPr>
          <w:tab/>
        </w:r>
        <w:r w:rsidRPr="00183F9B">
          <w:rPr>
            <w:b w:val="0"/>
            <w:bCs w:val="0"/>
            <w:webHidden/>
          </w:rPr>
          <w:fldChar w:fldCharType="begin"/>
        </w:r>
        <w:r w:rsidRPr="00183F9B">
          <w:rPr>
            <w:b w:val="0"/>
            <w:bCs w:val="0"/>
            <w:webHidden/>
          </w:rPr>
          <w:instrText xml:space="preserve"> PAGEREF _Toc180955998 \h </w:instrText>
        </w:r>
        <w:r w:rsidRPr="00183F9B">
          <w:rPr>
            <w:b w:val="0"/>
            <w:bCs w:val="0"/>
            <w:webHidden/>
          </w:rPr>
        </w:r>
        <w:r w:rsidRPr="00183F9B">
          <w:rPr>
            <w:b w:val="0"/>
            <w:bCs w:val="0"/>
            <w:webHidden/>
          </w:rPr>
          <w:fldChar w:fldCharType="separate"/>
        </w:r>
        <w:r w:rsidRPr="00183F9B">
          <w:rPr>
            <w:b w:val="0"/>
            <w:bCs w:val="0"/>
            <w:webHidden/>
          </w:rPr>
          <w:t>25</w:t>
        </w:r>
        <w:r w:rsidRPr="00183F9B">
          <w:rPr>
            <w:b w:val="0"/>
            <w:bCs w:val="0"/>
            <w:webHidden/>
          </w:rPr>
          <w:fldChar w:fldCharType="end"/>
        </w:r>
      </w:hyperlink>
    </w:p>
    <w:p w14:paraId="3D3C4967" w14:textId="26AF87BB" w:rsidR="00183F9B" w:rsidRPr="00183F9B" w:rsidRDefault="00183F9B">
      <w:pPr>
        <w:pStyle w:val="TOC1"/>
        <w:rPr>
          <w:rFonts w:asciiTheme="minorHAnsi" w:eastAsiaTheme="minorEastAsia" w:hAnsiTheme="minorHAnsi" w:cstheme="minorBidi"/>
          <w:b w:val="0"/>
          <w:bCs w:val="0"/>
          <w:kern w:val="2"/>
          <w:sz w:val="24"/>
          <w:szCs w:val="24"/>
          <w14:ligatures w14:val="standardContextual"/>
        </w:rPr>
      </w:pPr>
      <w:hyperlink w:anchor="_Toc180955999" w:history="1">
        <w:r w:rsidRPr="00183F9B">
          <w:rPr>
            <w:rStyle w:val="Hyperlink"/>
            <w:b w:val="0"/>
            <w:bCs w:val="0"/>
          </w:rPr>
          <w:t>Hình 3.12: Màn hình Quản lý Lịch làm việc</w:t>
        </w:r>
        <w:r w:rsidRPr="00183F9B">
          <w:rPr>
            <w:b w:val="0"/>
            <w:bCs w:val="0"/>
            <w:webHidden/>
          </w:rPr>
          <w:tab/>
        </w:r>
        <w:r w:rsidRPr="00183F9B">
          <w:rPr>
            <w:b w:val="0"/>
            <w:bCs w:val="0"/>
            <w:webHidden/>
          </w:rPr>
          <w:fldChar w:fldCharType="begin"/>
        </w:r>
        <w:r w:rsidRPr="00183F9B">
          <w:rPr>
            <w:b w:val="0"/>
            <w:bCs w:val="0"/>
            <w:webHidden/>
          </w:rPr>
          <w:instrText xml:space="preserve"> PAGEREF _Toc180955999 \h </w:instrText>
        </w:r>
        <w:r w:rsidRPr="00183F9B">
          <w:rPr>
            <w:b w:val="0"/>
            <w:bCs w:val="0"/>
            <w:webHidden/>
          </w:rPr>
        </w:r>
        <w:r w:rsidRPr="00183F9B">
          <w:rPr>
            <w:b w:val="0"/>
            <w:bCs w:val="0"/>
            <w:webHidden/>
          </w:rPr>
          <w:fldChar w:fldCharType="separate"/>
        </w:r>
        <w:r w:rsidRPr="00183F9B">
          <w:rPr>
            <w:b w:val="0"/>
            <w:bCs w:val="0"/>
            <w:webHidden/>
          </w:rPr>
          <w:t>27</w:t>
        </w:r>
        <w:r w:rsidRPr="00183F9B">
          <w:rPr>
            <w:b w:val="0"/>
            <w:bCs w:val="0"/>
            <w:webHidden/>
          </w:rPr>
          <w:fldChar w:fldCharType="end"/>
        </w:r>
      </w:hyperlink>
    </w:p>
    <w:p w14:paraId="4CD8BD79" w14:textId="4B2B8140" w:rsidR="00183F9B" w:rsidRPr="00183F9B" w:rsidRDefault="00183F9B">
      <w:pPr>
        <w:pStyle w:val="TOC1"/>
        <w:rPr>
          <w:rFonts w:asciiTheme="minorHAnsi" w:eastAsiaTheme="minorEastAsia" w:hAnsiTheme="minorHAnsi" w:cstheme="minorBidi"/>
          <w:b w:val="0"/>
          <w:bCs w:val="0"/>
          <w:kern w:val="2"/>
          <w:sz w:val="24"/>
          <w:szCs w:val="24"/>
          <w14:ligatures w14:val="standardContextual"/>
        </w:rPr>
      </w:pPr>
      <w:hyperlink w:anchor="_Toc180956000" w:history="1">
        <w:r w:rsidRPr="00183F9B">
          <w:rPr>
            <w:rStyle w:val="Hyperlink"/>
            <w:b w:val="0"/>
            <w:bCs w:val="0"/>
          </w:rPr>
          <w:t>Hình 3.13: Màn hình Quản lý Nhà cung cấp</w:t>
        </w:r>
        <w:r w:rsidRPr="00183F9B">
          <w:rPr>
            <w:b w:val="0"/>
            <w:bCs w:val="0"/>
            <w:webHidden/>
          </w:rPr>
          <w:tab/>
        </w:r>
        <w:r w:rsidRPr="00183F9B">
          <w:rPr>
            <w:b w:val="0"/>
            <w:bCs w:val="0"/>
            <w:webHidden/>
          </w:rPr>
          <w:fldChar w:fldCharType="begin"/>
        </w:r>
        <w:r w:rsidRPr="00183F9B">
          <w:rPr>
            <w:b w:val="0"/>
            <w:bCs w:val="0"/>
            <w:webHidden/>
          </w:rPr>
          <w:instrText xml:space="preserve"> PAGEREF _Toc180956000 \h </w:instrText>
        </w:r>
        <w:r w:rsidRPr="00183F9B">
          <w:rPr>
            <w:b w:val="0"/>
            <w:bCs w:val="0"/>
            <w:webHidden/>
          </w:rPr>
        </w:r>
        <w:r w:rsidRPr="00183F9B">
          <w:rPr>
            <w:b w:val="0"/>
            <w:bCs w:val="0"/>
            <w:webHidden/>
          </w:rPr>
          <w:fldChar w:fldCharType="separate"/>
        </w:r>
        <w:r w:rsidRPr="00183F9B">
          <w:rPr>
            <w:b w:val="0"/>
            <w:bCs w:val="0"/>
            <w:webHidden/>
          </w:rPr>
          <w:t>28</w:t>
        </w:r>
        <w:r w:rsidRPr="00183F9B">
          <w:rPr>
            <w:b w:val="0"/>
            <w:bCs w:val="0"/>
            <w:webHidden/>
          </w:rPr>
          <w:fldChar w:fldCharType="end"/>
        </w:r>
      </w:hyperlink>
    </w:p>
    <w:p w14:paraId="31E9A89E" w14:textId="7FD57F7E" w:rsidR="00183F9B" w:rsidRPr="00183F9B" w:rsidRDefault="00183F9B">
      <w:pPr>
        <w:pStyle w:val="TOC1"/>
        <w:rPr>
          <w:rFonts w:asciiTheme="minorHAnsi" w:eastAsiaTheme="minorEastAsia" w:hAnsiTheme="minorHAnsi" w:cstheme="minorBidi"/>
          <w:b w:val="0"/>
          <w:bCs w:val="0"/>
          <w:kern w:val="2"/>
          <w:sz w:val="24"/>
          <w:szCs w:val="24"/>
          <w14:ligatures w14:val="standardContextual"/>
        </w:rPr>
      </w:pPr>
      <w:hyperlink w:anchor="_Toc180956001" w:history="1">
        <w:r w:rsidRPr="00183F9B">
          <w:rPr>
            <w:rStyle w:val="Hyperlink"/>
            <w:b w:val="0"/>
            <w:bCs w:val="0"/>
          </w:rPr>
          <w:t>Hình 3.14: Màn hình Thêm mới Nhà cung cấp</w:t>
        </w:r>
        <w:r w:rsidRPr="00183F9B">
          <w:rPr>
            <w:b w:val="0"/>
            <w:bCs w:val="0"/>
            <w:webHidden/>
          </w:rPr>
          <w:tab/>
        </w:r>
        <w:r w:rsidRPr="00183F9B">
          <w:rPr>
            <w:b w:val="0"/>
            <w:bCs w:val="0"/>
            <w:webHidden/>
          </w:rPr>
          <w:fldChar w:fldCharType="begin"/>
        </w:r>
        <w:r w:rsidRPr="00183F9B">
          <w:rPr>
            <w:b w:val="0"/>
            <w:bCs w:val="0"/>
            <w:webHidden/>
          </w:rPr>
          <w:instrText xml:space="preserve"> PAGEREF _Toc180956001 \h </w:instrText>
        </w:r>
        <w:r w:rsidRPr="00183F9B">
          <w:rPr>
            <w:b w:val="0"/>
            <w:bCs w:val="0"/>
            <w:webHidden/>
          </w:rPr>
        </w:r>
        <w:r w:rsidRPr="00183F9B">
          <w:rPr>
            <w:b w:val="0"/>
            <w:bCs w:val="0"/>
            <w:webHidden/>
          </w:rPr>
          <w:fldChar w:fldCharType="separate"/>
        </w:r>
        <w:r w:rsidRPr="00183F9B">
          <w:rPr>
            <w:b w:val="0"/>
            <w:bCs w:val="0"/>
            <w:webHidden/>
          </w:rPr>
          <w:t>29</w:t>
        </w:r>
        <w:r w:rsidRPr="00183F9B">
          <w:rPr>
            <w:b w:val="0"/>
            <w:bCs w:val="0"/>
            <w:webHidden/>
          </w:rPr>
          <w:fldChar w:fldCharType="end"/>
        </w:r>
      </w:hyperlink>
    </w:p>
    <w:p w14:paraId="6BF6912F" w14:textId="777A2FEC" w:rsidR="00183F9B" w:rsidRPr="00183F9B" w:rsidRDefault="00183F9B">
      <w:pPr>
        <w:pStyle w:val="TOC1"/>
        <w:rPr>
          <w:rFonts w:asciiTheme="minorHAnsi" w:eastAsiaTheme="minorEastAsia" w:hAnsiTheme="minorHAnsi" w:cstheme="minorBidi"/>
          <w:b w:val="0"/>
          <w:bCs w:val="0"/>
          <w:kern w:val="2"/>
          <w:sz w:val="24"/>
          <w:szCs w:val="24"/>
          <w14:ligatures w14:val="standardContextual"/>
        </w:rPr>
      </w:pPr>
      <w:hyperlink w:anchor="_Toc180956002" w:history="1">
        <w:r w:rsidRPr="00183F9B">
          <w:rPr>
            <w:rStyle w:val="Hyperlink"/>
            <w:b w:val="0"/>
            <w:bCs w:val="0"/>
          </w:rPr>
          <w:t>Hình 3.15: Màn hình Quản lý Phiếu nhập hàng</w:t>
        </w:r>
        <w:r w:rsidRPr="00183F9B">
          <w:rPr>
            <w:b w:val="0"/>
            <w:bCs w:val="0"/>
            <w:webHidden/>
          </w:rPr>
          <w:tab/>
        </w:r>
        <w:r w:rsidRPr="00183F9B">
          <w:rPr>
            <w:b w:val="0"/>
            <w:bCs w:val="0"/>
            <w:webHidden/>
          </w:rPr>
          <w:fldChar w:fldCharType="begin"/>
        </w:r>
        <w:r w:rsidRPr="00183F9B">
          <w:rPr>
            <w:b w:val="0"/>
            <w:bCs w:val="0"/>
            <w:webHidden/>
          </w:rPr>
          <w:instrText xml:space="preserve"> PAGEREF _Toc180956002 \h </w:instrText>
        </w:r>
        <w:r w:rsidRPr="00183F9B">
          <w:rPr>
            <w:b w:val="0"/>
            <w:bCs w:val="0"/>
            <w:webHidden/>
          </w:rPr>
        </w:r>
        <w:r w:rsidRPr="00183F9B">
          <w:rPr>
            <w:b w:val="0"/>
            <w:bCs w:val="0"/>
            <w:webHidden/>
          </w:rPr>
          <w:fldChar w:fldCharType="separate"/>
        </w:r>
        <w:r w:rsidRPr="00183F9B">
          <w:rPr>
            <w:b w:val="0"/>
            <w:bCs w:val="0"/>
            <w:webHidden/>
          </w:rPr>
          <w:t>30</w:t>
        </w:r>
        <w:r w:rsidRPr="00183F9B">
          <w:rPr>
            <w:b w:val="0"/>
            <w:bCs w:val="0"/>
            <w:webHidden/>
          </w:rPr>
          <w:fldChar w:fldCharType="end"/>
        </w:r>
      </w:hyperlink>
    </w:p>
    <w:p w14:paraId="6D2CA578" w14:textId="126B93BC" w:rsidR="00183F9B" w:rsidRPr="00183F9B" w:rsidRDefault="00183F9B">
      <w:pPr>
        <w:pStyle w:val="TOC1"/>
        <w:rPr>
          <w:rFonts w:asciiTheme="minorHAnsi" w:eastAsiaTheme="minorEastAsia" w:hAnsiTheme="minorHAnsi" w:cstheme="minorBidi"/>
          <w:b w:val="0"/>
          <w:bCs w:val="0"/>
          <w:kern w:val="2"/>
          <w:sz w:val="24"/>
          <w:szCs w:val="24"/>
          <w14:ligatures w14:val="standardContextual"/>
        </w:rPr>
      </w:pPr>
      <w:hyperlink w:anchor="_Toc180956003" w:history="1">
        <w:r w:rsidRPr="00183F9B">
          <w:rPr>
            <w:rStyle w:val="Hyperlink"/>
            <w:b w:val="0"/>
            <w:bCs w:val="0"/>
          </w:rPr>
          <w:t>Hình 3.16: Màn hình Thêm mới phiếu nhập hàng</w:t>
        </w:r>
        <w:r w:rsidRPr="00183F9B">
          <w:rPr>
            <w:b w:val="0"/>
            <w:bCs w:val="0"/>
            <w:webHidden/>
          </w:rPr>
          <w:tab/>
        </w:r>
        <w:r w:rsidRPr="00183F9B">
          <w:rPr>
            <w:b w:val="0"/>
            <w:bCs w:val="0"/>
            <w:webHidden/>
          </w:rPr>
          <w:fldChar w:fldCharType="begin"/>
        </w:r>
        <w:r w:rsidRPr="00183F9B">
          <w:rPr>
            <w:b w:val="0"/>
            <w:bCs w:val="0"/>
            <w:webHidden/>
          </w:rPr>
          <w:instrText xml:space="preserve"> PAGEREF _Toc180956003 \h </w:instrText>
        </w:r>
        <w:r w:rsidRPr="00183F9B">
          <w:rPr>
            <w:b w:val="0"/>
            <w:bCs w:val="0"/>
            <w:webHidden/>
          </w:rPr>
        </w:r>
        <w:r w:rsidRPr="00183F9B">
          <w:rPr>
            <w:b w:val="0"/>
            <w:bCs w:val="0"/>
            <w:webHidden/>
          </w:rPr>
          <w:fldChar w:fldCharType="separate"/>
        </w:r>
        <w:r w:rsidRPr="00183F9B">
          <w:rPr>
            <w:b w:val="0"/>
            <w:bCs w:val="0"/>
            <w:webHidden/>
          </w:rPr>
          <w:t>31</w:t>
        </w:r>
        <w:r w:rsidRPr="00183F9B">
          <w:rPr>
            <w:b w:val="0"/>
            <w:bCs w:val="0"/>
            <w:webHidden/>
          </w:rPr>
          <w:fldChar w:fldCharType="end"/>
        </w:r>
      </w:hyperlink>
    </w:p>
    <w:p w14:paraId="2F939E90" w14:textId="64D4CDEC" w:rsidR="002B595C" w:rsidRPr="00183F9B" w:rsidRDefault="00183F9B" w:rsidP="00553BB8">
      <w:pPr>
        <w:spacing w:line="360" w:lineRule="auto"/>
      </w:pPr>
      <w:r w:rsidRPr="00183F9B">
        <w:fldChar w:fldCharType="end"/>
      </w:r>
      <w:r w:rsidR="003D6732" w:rsidRPr="00183F9B">
        <w:br w:type="page"/>
      </w:r>
    </w:p>
    <w:p w14:paraId="55C9D077" w14:textId="77777777" w:rsidR="00EA256E" w:rsidRPr="00527386" w:rsidRDefault="00EA256E" w:rsidP="00553BB8">
      <w:pPr>
        <w:spacing w:line="360" w:lineRule="auto"/>
      </w:pPr>
    </w:p>
    <w:p w14:paraId="004B11E6" w14:textId="508F536F" w:rsidR="00CF42C2" w:rsidRDefault="00936B04" w:rsidP="00280EA0">
      <w:pPr>
        <w:pStyle w:val="Heading1"/>
        <w:spacing w:line="360" w:lineRule="auto"/>
        <w:rPr>
          <w:rFonts w:cs="Times New Roman"/>
          <w:sz w:val="26"/>
          <w:szCs w:val="26"/>
        </w:rPr>
      </w:pPr>
      <w:bookmarkStart w:id="0" w:name="_Toc179146098"/>
      <w:bookmarkStart w:id="1" w:name="_Toc180955937"/>
      <w:r w:rsidRPr="22176374">
        <w:rPr>
          <w:rFonts w:cs="Times New Roman"/>
          <w:sz w:val="26"/>
          <w:szCs w:val="26"/>
        </w:rPr>
        <w:t xml:space="preserve">1. </w:t>
      </w:r>
      <w:r w:rsidR="0062134E" w:rsidRPr="22176374">
        <w:rPr>
          <w:rFonts w:cs="Times New Roman"/>
          <w:sz w:val="26"/>
          <w:szCs w:val="26"/>
        </w:rPr>
        <w:t>Screen Flow: Phân luồng màn hình của ứng dụng</w:t>
      </w:r>
      <w:bookmarkEnd w:id="0"/>
      <w:bookmarkEnd w:id="1"/>
    </w:p>
    <w:p w14:paraId="1E2FA0F3" w14:textId="4B097AF8" w:rsidR="00B65C2D" w:rsidRPr="00B65C2D" w:rsidRDefault="7724E0A4" w:rsidP="22176374">
      <w:pPr>
        <w:spacing w:line="360" w:lineRule="auto"/>
      </w:pPr>
      <w:r>
        <w:rPr>
          <w:noProof/>
        </w:rPr>
        <w:drawing>
          <wp:inline distT="0" distB="0" distL="0" distR="0" wp14:anchorId="7AD4940E" wp14:editId="7C1F1870">
            <wp:extent cx="6524624" cy="4391025"/>
            <wp:effectExtent l="0" t="0" r="0" b="0"/>
            <wp:docPr id="1585940915" name="Picture 1585940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24624" cy="4391025"/>
                    </a:xfrm>
                    <a:prstGeom prst="rect">
                      <a:avLst/>
                    </a:prstGeom>
                  </pic:spPr>
                </pic:pic>
              </a:graphicData>
            </a:graphic>
          </wp:inline>
        </w:drawing>
      </w:r>
    </w:p>
    <w:p w14:paraId="0F6B66AE" w14:textId="7C7D6E77" w:rsidR="00936B04" w:rsidRPr="00527386" w:rsidRDefault="7AE3CAC9" w:rsidP="003D6732">
      <w:pPr>
        <w:pStyle w:val="HINHANH"/>
      </w:pPr>
      <w:bookmarkStart w:id="2" w:name="_Toc179147127"/>
      <w:bookmarkStart w:id="3" w:name="_Toc180955983"/>
      <w:r w:rsidRPr="00527386">
        <w:t xml:space="preserve">Hình  </w:t>
      </w:r>
      <w:r>
        <w:fldChar w:fldCharType="begin"/>
      </w:r>
      <w:r>
        <w:instrText xml:space="preserve"> SEQ Hình_ \* ARABIC </w:instrText>
      </w:r>
      <w:r>
        <w:fldChar w:fldCharType="separate"/>
      </w:r>
      <w:r w:rsidRPr="00527386">
        <w:t>1</w:t>
      </w:r>
      <w:r>
        <w:fldChar w:fldCharType="end"/>
      </w:r>
      <w:r w:rsidRPr="00527386">
        <w:t xml:space="preserve">: </w:t>
      </w:r>
      <w:r w:rsidR="00C04695">
        <w:t>S</w:t>
      </w:r>
      <w:r w:rsidRPr="00235D0B">
        <w:t>ơ</w:t>
      </w:r>
      <w:r w:rsidRPr="00527386">
        <w:t xml:space="preserve"> đồ luồn</w:t>
      </w:r>
      <w:r w:rsidR="281ED274" w:rsidRPr="00527386">
        <w:t>g</w:t>
      </w:r>
      <w:r w:rsidRPr="00527386">
        <w:t xml:space="preserve"> màn hình</w:t>
      </w:r>
      <w:bookmarkEnd w:id="2"/>
      <w:bookmarkEnd w:id="3"/>
    </w:p>
    <w:p w14:paraId="78B1136C" w14:textId="16745DBE" w:rsidR="00936B04" w:rsidRPr="00235D0B" w:rsidRDefault="00642477" w:rsidP="00280EA0">
      <w:pPr>
        <w:spacing w:after="120" w:line="360" w:lineRule="auto"/>
        <w:rPr>
          <w:rFonts w:ascii="Times New Roman" w:hAnsi="Times New Roman" w:cs="Times New Roman"/>
          <w:sz w:val="26"/>
          <w:szCs w:val="26"/>
        </w:rPr>
      </w:pPr>
      <w:r w:rsidRPr="00235D0B">
        <w:rPr>
          <w:rFonts w:ascii="Times New Roman" w:hAnsi="Times New Roman" w:cs="Times New Roman"/>
          <w:noProof/>
          <w:sz w:val="26"/>
          <w:szCs w:val="26"/>
        </w:rPr>
        <mc:AlternateContent>
          <mc:Choice Requires="wps">
            <w:drawing>
              <wp:inline distT="0" distB="0" distL="0" distR="0" wp14:anchorId="222229DC" wp14:editId="51574F18">
                <wp:extent cx="619125" cy="133350"/>
                <wp:effectExtent l="0" t="0" r="28575" b="19050"/>
                <wp:docPr id="1589820435" name="Rectangle: Rounded Corners 1"/>
                <wp:cNvGraphicFramePr/>
                <a:graphic xmlns:a="http://schemas.openxmlformats.org/drawingml/2006/main">
                  <a:graphicData uri="http://schemas.microsoft.com/office/word/2010/wordprocessingShape">
                    <wps:wsp>
                      <wps:cNvSpPr/>
                      <wps:spPr>
                        <a:xfrm>
                          <a:off x="0" y="0"/>
                          <a:ext cx="619125" cy="133350"/>
                        </a:xfrm>
                        <a:prstGeom prst="roundRect">
                          <a:avLst/>
                        </a:prstGeom>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a14="http://schemas.microsoft.com/office/drawing/2010/main" xmlns:pic="http://schemas.openxmlformats.org/drawingml/2006/picture" xmlns:a="http://schemas.openxmlformats.org/drawingml/2006/main">
            <w:pict>
              <v:roundrect id="Rectangle: Rounded Corners 1" style="width:48.75pt;height:10.5pt;visibility:visible;mso-wrap-style:square;mso-left-percent:-10001;mso-top-percent:-10001;mso-position-horizontal:absolute;mso-position-horizontal-relative:char;mso-position-vertical:absolute;mso-position-vertical-relative:line;mso-left-percent:-10001;mso-top-percent:-10001;v-text-anchor:middle" o:spid="_x0000_s1026" fillcolor="red" strokecolor="#1f4d78 [1604]" strokeweight="1pt" arcsize="10923f" w14:anchorId="6DFF69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">
                <v:stroke joinstyle="miter"/>
                <w10:anchorlock/>
              </v:roundrect>
            </w:pict>
          </mc:Fallback>
        </mc:AlternateContent>
      </w:r>
      <w:r w:rsidRPr="00235D0B">
        <w:rPr>
          <w:rFonts w:ascii="Times New Roman" w:hAnsi="Times New Roman" w:cs="Times New Roman"/>
          <w:sz w:val="26"/>
          <w:szCs w:val="26"/>
        </w:rPr>
        <w:tab/>
      </w:r>
      <w:r w:rsidR="03782BC3" w:rsidRPr="00235D0B">
        <w:rPr>
          <w:rFonts w:ascii="Times New Roman" w:hAnsi="Times New Roman" w:cs="Times New Roman"/>
          <w:sz w:val="26"/>
          <w:szCs w:val="26"/>
        </w:rPr>
        <w:t>Người quản lý</w:t>
      </w:r>
      <w:r w:rsidR="67B3A289" w:rsidRPr="00235D0B">
        <w:rPr>
          <w:rFonts w:ascii="Times New Roman" w:hAnsi="Times New Roman" w:cs="Times New Roman"/>
          <w:sz w:val="26"/>
          <w:szCs w:val="26"/>
        </w:rPr>
        <w:t>.</w:t>
      </w:r>
    </w:p>
    <w:p w14:paraId="28309789" w14:textId="1E626FB6" w:rsidR="00936B04" w:rsidRPr="00235D0B" w:rsidRDefault="00642477" w:rsidP="00280EA0">
      <w:pPr>
        <w:spacing w:after="120" w:line="360" w:lineRule="auto"/>
        <w:rPr>
          <w:rFonts w:ascii="Times New Roman" w:hAnsi="Times New Roman" w:cs="Times New Roman"/>
          <w:sz w:val="26"/>
          <w:szCs w:val="26"/>
        </w:rPr>
      </w:pPr>
      <w:r w:rsidRPr="00235D0B">
        <w:rPr>
          <w:rFonts w:ascii="Times New Roman" w:hAnsi="Times New Roman" w:cs="Times New Roman"/>
          <w:noProof/>
          <w:sz w:val="26"/>
          <w:szCs w:val="26"/>
        </w:rPr>
        <mc:AlternateContent>
          <mc:Choice Requires="wps">
            <w:drawing>
              <wp:inline distT="0" distB="0" distL="0" distR="0" wp14:anchorId="1B7CBFB0" wp14:editId="18386653">
                <wp:extent cx="619125" cy="133350"/>
                <wp:effectExtent l="0" t="0" r="28575" b="19050"/>
                <wp:docPr id="804117496" name="Rectangle: Rounded Corners 1"/>
                <wp:cNvGraphicFramePr/>
                <a:graphic xmlns:a="http://schemas.openxmlformats.org/drawingml/2006/main">
                  <a:graphicData uri="http://schemas.microsoft.com/office/word/2010/wordprocessingShape">
                    <wps:wsp>
                      <wps:cNvSpPr/>
                      <wps:spPr>
                        <a:xfrm>
                          <a:off x="0" y="0"/>
                          <a:ext cx="619125" cy="133350"/>
                        </a:xfrm>
                        <a:prstGeom prst="roundRect">
                          <a:avLst/>
                        </a:prstGeom>
                        <a:solidFill>
                          <a:schemeClr val="accent6"/>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a14="http://schemas.microsoft.com/office/drawing/2010/main" xmlns:pic="http://schemas.openxmlformats.org/drawingml/2006/picture" xmlns:a="http://schemas.openxmlformats.org/drawingml/2006/main">
            <w:pict>
              <v:roundrect id="Rectangle: Rounded Corners 1" style="width:48.75pt;height:10.5pt;visibility:visible;mso-wrap-style:square;mso-left-percent:-10001;mso-top-percent:-10001;mso-position-horizontal:absolute;mso-position-horizontal-relative:char;mso-position-vertical:absolute;mso-position-vertical-relative:line;mso-left-percent:-10001;mso-top-percent:-10001;v-text-anchor:middle" o:spid="_x0000_s1026" fillcolor="#70ad47 [3209]" strokecolor="#1f4d78 [1604]" strokeweight="1pt" arcsize="10923f" w14:anchorId="5BAED0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">
                <v:stroke joinstyle="miter"/>
                <w10:anchorlock/>
              </v:roundrect>
            </w:pict>
          </mc:Fallback>
        </mc:AlternateContent>
      </w:r>
      <w:r w:rsidRPr="00235D0B">
        <w:rPr>
          <w:rFonts w:ascii="Times New Roman" w:hAnsi="Times New Roman" w:cs="Times New Roman"/>
          <w:sz w:val="26"/>
          <w:szCs w:val="26"/>
        </w:rPr>
        <w:tab/>
      </w:r>
      <w:r w:rsidR="0589BE03" w:rsidRPr="00235D0B">
        <w:rPr>
          <w:rFonts w:ascii="Times New Roman" w:hAnsi="Times New Roman" w:cs="Times New Roman"/>
          <w:sz w:val="26"/>
          <w:szCs w:val="26"/>
        </w:rPr>
        <w:t>Nhân viên</w:t>
      </w:r>
      <w:r w:rsidR="5EBEEB63" w:rsidRPr="00235D0B">
        <w:rPr>
          <w:rFonts w:ascii="Times New Roman" w:hAnsi="Times New Roman" w:cs="Times New Roman"/>
          <w:sz w:val="26"/>
          <w:szCs w:val="26"/>
        </w:rPr>
        <w:t>.</w:t>
      </w:r>
    </w:p>
    <w:p w14:paraId="0F498067" w14:textId="11C06DC2" w:rsidR="00936B04" w:rsidRPr="00235D0B" w:rsidRDefault="00642477" w:rsidP="00280EA0">
      <w:pPr>
        <w:spacing w:after="120" w:line="360" w:lineRule="auto"/>
        <w:rPr>
          <w:rFonts w:ascii="Times New Roman" w:hAnsi="Times New Roman" w:cs="Times New Roman"/>
          <w:sz w:val="26"/>
          <w:szCs w:val="26"/>
        </w:rPr>
      </w:pPr>
      <w:r w:rsidRPr="00235D0B">
        <w:rPr>
          <w:rFonts w:ascii="Times New Roman" w:hAnsi="Times New Roman" w:cs="Times New Roman"/>
          <w:noProof/>
          <w:sz w:val="26"/>
          <w:szCs w:val="26"/>
        </w:rPr>
        <mc:AlternateContent>
          <mc:Choice Requires="wps">
            <w:drawing>
              <wp:inline distT="0" distB="0" distL="0" distR="0" wp14:anchorId="1B40F57F" wp14:editId="5E7E6DD6">
                <wp:extent cx="622935" cy="121920"/>
                <wp:effectExtent l="0" t="0" r="24765" b="11430"/>
                <wp:docPr id="2010191761" name="Rectangle: Rounded Corners 1"/>
                <wp:cNvGraphicFramePr/>
                <a:graphic xmlns:a="http://schemas.openxmlformats.org/drawingml/2006/main">
                  <a:graphicData uri="http://schemas.microsoft.com/office/word/2010/wordprocessingShape">
                    <wps:wsp>
                      <wps:cNvSpPr/>
                      <wps:spPr>
                        <a:xfrm>
                          <a:off x="0" y="0"/>
                          <a:ext cx="622935" cy="121920"/>
                        </a:xfrm>
                        <a:prstGeom prst="roundRect">
                          <a:avLst/>
                        </a:prstGeom>
                        <a:solidFill>
                          <a:srgbClr val="7030A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a14="http://schemas.microsoft.com/office/drawing/2010/main" xmlns:pic="http://schemas.openxmlformats.org/drawingml/2006/picture" xmlns:a="http://schemas.openxmlformats.org/drawingml/2006/main">
            <w:pict>
              <v:roundrect id="Rectangle: Rounded Corners 1" style="width:49.05pt;height:9.6pt;visibility:visible;mso-wrap-style:square;mso-left-percent:-10001;mso-top-percent:-10001;mso-position-horizontal:absolute;mso-position-horizontal-relative:char;mso-position-vertical:absolute;mso-position-vertical-relative:line;mso-left-percent:-10001;mso-top-percent:-10001;v-text-anchor:middle" o:spid="_x0000_s1026" fillcolor="#7030a0" strokecolor="#1f4d78 [1604]" strokeweight="1pt" arcsize="10923f" w14:anchorId="6C976E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">
                <v:stroke joinstyle="miter"/>
                <w10:anchorlock/>
              </v:roundrect>
            </w:pict>
          </mc:Fallback>
        </mc:AlternateContent>
      </w:r>
      <w:r w:rsidRPr="00235D0B">
        <w:rPr>
          <w:rFonts w:ascii="Times New Roman" w:hAnsi="Times New Roman" w:cs="Times New Roman"/>
          <w:sz w:val="26"/>
          <w:szCs w:val="26"/>
        </w:rPr>
        <w:tab/>
      </w:r>
      <w:r w:rsidR="4B8A1B94" w:rsidRPr="00235D0B">
        <w:rPr>
          <w:rFonts w:ascii="Times New Roman" w:hAnsi="Times New Roman" w:cs="Times New Roman"/>
          <w:sz w:val="26"/>
          <w:szCs w:val="26"/>
        </w:rPr>
        <w:t>Người quản lý và nhân viên</w:t>
      </w:r>
      <w:r w:rsidR="3EC849C7" w:rsidRPr="00235D0B">
        <w:rPr>
          <w:rFonts w:ascii="Times New Roman" w:hAnsi="Times New Roman" w:cs="Times New Roman"/>
          <w:sz w:val="26"/>
          <w:szCs w:val="26"/>
        </w:rPr>
        <w:t>.</w:t>
      </w:r>
    </w:p>
    <w:p w14:paraId="5152199B" w14:textId="77777777" w:rsidR="00936B04" w:rsidRPr="00235D0B" w:rsidRDefault="00936B04" w:rsidP="00280EA0">
      <w:pPr>
        <w:pStyle w:val="Heading1"/>
        <w:spacing w:line="360" w:lineRule="auto"/>
        <w:rPr>
          <w:rFonts w:cs="Times New Roman"/>
          <w:sz w:val="26"/>
          <w:szCs w:val="26"/>
        </w:rPr>
      </w:pPr>
      <w:bookmarkStart w:id="4" w:name="_Toc179146099"/>
      <w:bookmarkStart w:id="5" w:name="_Toc180955938"/>
      <w:r w:rsidRPr="00235D0B">
        <w:rPr>
          <w:rFonts w:cs="Times New Roman"/>
          <w:sz w:val="26"/>
          <w:szCs w:val="26"/>
        </w:rPr>
        <w:lastRenderedPageBreak/>
        <w:t xml:space="preserve">2. </w:t>
      </w:r>
      <w:r w:rsidR="0062134E" w:rsidRPr="00235D0B">
        <w:rPr>
          <w:rFonts w:cs="Times New Roman"/>
          <w:sz w:val="26"/>
          <w:szCs w:val="26"/>
        </w:rPr>
        <w:t>Cơ sở dữ liệu</w:t>
      </w:r>
      <w:bookmarkEnd w:id="4"/>
      <w:bookmarkEnd w:id="5"/>
      <w:r w:rsidR="0062134E" w:rsidRPr="00235D0B">
        <w:rPr>
          <w:rFonts w:cs="Times New Roman"/>
          <w:sz w:val="26"/>
          <w:szCs w:val="26"/>
        </w:rPr>
        <w:t xml:space="preserve"> </w:t>
      </w:r>
    </w:p>
    <w:p w14:paraId="55AD2507" w14:textId="77777777" w:rsidR="00936B04" w:rsidRPr="00235D0B" w:rsidRDefault="005B2BB8" w:rsidP="00280EA0">
      <w:pPr>
        <w:pStyle w:val="Heading2"/>
        <w:spacing w:line="360" w:lineRule="auto"/>
        <w:rPr>
          <w:rFonts w:cs="Times New Roman"/>
        </w:rPr>
      </w:pPr>
      <w:bookmarkStart w:id="6" w:name="_Toc179146100"/>
      <w:bookmarkStart w:id="7" w:name="_Toc180955939"/>
      <w:r w:rsidRPr="00235D0B">
        <w:rPr>
          <w:rFonts w:cs="Times New Roman"/>
        </w:rPr>
        <w:t>2.1. Cơ sở dữ liệu quan hệ</w:t>
      </w:r>
      <w:bookmarkEnd w:id="6"/>
      <w:bookmarkEnd w:id="7"/>
    </w:p>
    <w:p w14:paraId="6E724F96" w14:textId="41B9F1E6" w:rsidR="005B2BB8" w:rsidRPr="00235D0B" w:rsidRDefault="24561DBA" w:rsidP="00280EA0">
      <w:pPr>
        <w:pStyle w:val="Heading2"/>
        <w:spacing w:line="360" w:lineRule="auto"/>
        <w:rPr>
          <w:rFonts w:cs="Times New Roman"/>
        </w:rPr>
      </w:pPr>
      <w:bookmarkStart w:id="8" w:name="_Toc179146101"/>
      <w:bookmarkStart w:id="9" w:name="_Toc180955940"/>
      <w:r w:rsidRPr="00C85ABE">
        <w:rPr>
          <w:rFonts w:cs="Times New Roman"/>
        </w:rPr>
        <w:t>2.1.1 Sơ đồ thực thể và mối kết hợp</w:t>
      </w:r>
      <w:bookmarkEnd w:id="8"/>
      <w:bookmarkEnd w:id="9"/>
    </w:p>
    <w:p w14:paraId="590C0FAD" w14:textId="5408B473" w:rsidR="00BD4874" w:rsidRPr="00BD4874" w:rsidRDefault="00BD4874" w:rsidP="00BD4874">
      <w:pPr>
        <w:spacing w:after="120" w:line="360" w:lineRule="auto"/>
        <w:rPr>
          <w:rFonts w:ascii="Times New Roman" w:hAnsi="Times New Roman" w:cs="Times New Roman"/>
          <w:sz w:val="26"/>
          <w:szCs w:val="26"/>
        </w:rPr>
      </w:pPr>
      <w:r>
        <w:rPr>
          <w:noProof/>
        </w:rPr>
        <w:drawing>
          <wp:inline distT="0" distB="0" distL="0" distR="0" wp14:anchorId="460215D3" wp14:editId="6A327075">
            <wp:extent cx="6511925" cy="3518535"/>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6511925" cy="3518535"/>
                    </a:xfrm>
                    <a:prstGeom prst="rect">
                      <a:avLst/>
                    </a:prstGeom>
                  </pic:spPr>
                </pic:pic>
              </a:graphicData>
            </a:graphic>
          </wp:inline>
        </w:drawing>
      </w:r>
    </w:p>
    <w:p w14:paraId="572087F3" w14:textId="593E6FFF" w:rsidR="00496EF1" w:rsidRPr="00496EF1" w:rsidRDefault="00496EF1" w:rsidP="00496EF1">
      <w:pPr>
        <w:spacing w:after="120" w:line="360" w:lineRule="auto"/>
        <w:rPr>
          <w:rFonts w:ascii="Times New Roman" w:hAnsi="Times New Roman" w:cs="Times New Roman"/>
          <w:sz w:val="26"/>
          <w:szCs w:val="26"/>
        </w:rPr>
      </w:pPr>
    </w:p>
    <w:p w14:paraId="5C30419A" w14:textId="6560219F" w:rsidR="00612920" w:rsidRPr="00612920" w:rsidRDefault="00612920" w:rsidP="00612920">
      <w:pPr>
        <w:spacing w:after="120" w:line="360" w:lineRule="auto"/>
        <w:rPr>
          <w:rFonts w:ascii="Times New Roman" w:hAnsi="Times New Roman" w:cs="Times New Roman"/>
          <w:sz w:val="26"/>
          <w:szCs w:val="26"/>
        </w:rPr>
      </w:pPr>
    </w:p>
    <w:p w14:paraId="04ED34DA" w14:textId="3529C0D6" w:rsidR="00375D83" w:rsidRPr="00235D0B" w:rsidRDefault="00375D83" w:rsidP="00280EA0">
      <w:pPr>
        <w:spacing w:after="120" w:line="360" w:lineRule="auto"/>
        <w:rPr>
          <w:rFonts w:ascii="Times New Roman" w:hAnsi="Times New Roman" w:cs="Times New Roman"/>
          <w:sz w:val="26"/>
          <w:szCs w:val="26"/>
        </w:rPr>
      </w:pPr>
    </w:p>
    <w:p w14:paraId="019A78F9" w14:textId="2F5D27DE" w:rsidR="00C04695" w:rsidRPr="00235D0B" w:rsidRDefault="00C04695" w:rsidP="003D6732">
      <w:pPr>
        <w:pStyle w:val="HINHANH"/>
      </w:pPr>
      <w:bookmarkStart w:id="10" w:name="_Toc179147128"/>
      <w:bookmarkStart w:id="11" w:name="_Toc180955984"/>
      <w:r w:rsidRPr="00235D0B">
        <w:t xml:space="preserve">Hình  </w:t>
      </w:r>
      <w:r>
        <w:t>2</w:t>
      </w:r>
      <w:r w:rsidR="00F80CFD">
        <w:t>.1.1</w:t>
      </w:r>
      <w:r w:rsidRPr="00235D0B">
        <w:t xml:space="preserve">: </w:t>
      </w:r>
      <w:r>
        <w:t>S</w:t>
      </w:r>
      <w:r w:rsidRPr="00235D0B">
        <w:t xml:space="preserve">ơ đồ </w:t>
      </w:r>
      <w:r w:rsidR="00710BA4">
        <w:t>EER</w:t>
      </w:r>
      <w:bookmarkEnd w:id="10"/>
      <w:bookmarkEnd w:id="11"/>
    </w:p>
    <w:p w14:paraId="7FCA5711" w14:textId="77777777" w:rsidR="00375D83" w:rsidRPr="00235D0B" w:rsidRDefault="00375D83" w:rsidP="00280EA0">
      <w:pPr>
        <w:spacing w:after="120" w:line="360" w:lineRule="auto"/>
        <w:rPr>
          <w:rFonts w:ascii="Times New Roman" w:hAnsi="Times New Roman" w:cs="Times New Roman"/>
          <w:sz w:val="26"/>
          <w:szCs w:val="26"/>
        </w:rPr>
      </w:pPr>
    </w:p>
    <w:p w14:paraId="4652ECC9" w14:textId="1541846D" w:rsidR="00375D83" w:rsidRPr="00235D0B" w:rsidRDefault="24561DBA" w:rsidP="00280EA0">
      <w:pPr>
        <w:pStyle w:val="Heading2"/>
        <w:spacing w:line="360" w:lineRule="auto"/>
        <w:rPr>
          <w:rFonts w:cs="Times New Roman"/>
        </w:rPr>
      </w:pPr>
      <w:bookmarkStart w:id="12" w:name="_Toc179146102"/>
      <w:bookmarkStart w:id="13" w:name="_Toc180955941"/>
      <w:r w:rsidRPr="00C85ABE">
        <w:rPr>
          <w:rFonts w:cs="Times New Roman"/>
        </w:rPr>
        <w:lastRenderedPageBreak/>
        <w:t xml:space="preserve">2.1.2 </w:t>
      </w:r>
      <w:r w:rsidR="007B1AB3" w:rsidRPr="00C85ABE">
        <w:rPr>
          <w:rFonts w:cs="Times New Roman"/>
        </w:rPr>
        <w:t>S</w:t>
      </w:r>
      <w:r w:rsidRPr="00C85ABE">
        <w:rPr>
          <w:rFonts w:cs="Times New Roman"/>
        </w:rPr>
        <w:t xml:space="preserve">ơ đồ trên </w:t>
      </w:r>
      <w:r w:rsidR="7F89AD34" w:rsidRPr="00C85ABE">
        <w:rPr>
          <w:rFonts w:cs="Times New Roman"/>
        </w:rPr>
        <w:t>HQT</w:t>
      </w:r>
      <w:r w:rsidR="35CA3D22" w:rsidRPr="00C85ABE">
        <w:rPr>
          <w:rFonts w:cs="Times New Roman"/>
        </w:rPr>
        <w:t xml:space="preserve"> </w:t>
      </w:r>
      <w:r w:rsidR="7F89AD34" w:rsidRPr="00C85ABE">
        <w:rPr>
          <w:rFonts w:cs="Times New Roman"/>
        </w:rPr>
        <w:t>CSDL:</w:t>
      </w:r>
      <w:bookmarkEnd w:id="12"/>
      <w:bookmarkEnd w:id="13"/>
      <w:r w:rsidRPr="07045244">
        <w:rPr>
          <w:rFonts w:cs="Times New Roman"/>
        </w:rPr>
        <w:t xml:space="preserve"> </w:t>
      </w:r>
    </w:p>
    <w:p w14:paraId="18B13A79" w14:textId="39F0155E" w:rsidR="00FA41FC" w:rsidRPr="00235D0B" w:rsidRDefault="00D7723C" w:rsidP="07045244">
      <w:pPr>
        <w:spacing w:after="120" w:line="360" w:lineRule="auto"/>
      </w:pPr>
      <w:r w:rsidRPr="00D7723C">
        <w:drawing>
          <wp:inline distT="0" distB="0" distL="0" distR="0" wp14:anchorId="2489B09F" wp14:editId="0588C8CF">
            <wp:extent cx="6511925" cy="432943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1925" cy="4329430"/>
                    </a:xfrm>
                    <a:prstGeom prst="rect">
                      <a:avLst/>
                    </a:prstGeom>
                  </pic:spPr>
                </pic:pic>
              </a:graphicData>
            </a:graphic>
          </wp:inline>
        </w:drawing>
      </w:r>
    </w:p>
    <w:p w14:paraId="514BB455" w14:textId="7782DB5D" w:rsidR="002B4D3D" w:rsidRPr="00527386" w:rsidRDefault="00F80CFD" w:rsidP="003D6732">
      <w:pPr>
        <w:pStyle w:val="HINHANH"/>
      </w:pPr>
      <w:bookmarkStart w:id="14" w:name="_Toc179147129"/>
      <w:bookmarkStart w:id="15" w:name="_Toc180955985"/>
      <w:r>
        <w:t xml:space="preserve">Hình 2.1.2: </w:t>
      </w:r>
      <w:r w:rsidR="00710BA4">
        <w:t>Sơ đồ</w:t>
      </w:r>
      <w:r w:rsidR="00704E61">
        <w:t xml:space="preserve"> cơ sở dữ liệu</w:t>
      </w:r>
      <w:bookmarkEnd w:id="14"/>
      <w:bookmarkEnd w:id="15"/>
    </w:p>
    <w:p w14:paraId="40231A8B" w14:textId="57489C67" w:rsidR="005B2BB8" w:rsidRPr="004735D5" w:rsidRDefault="4D8AA6AC" w:rsidP="00280EA0">
      <w:pPr>
        <w:pStyle w:val="Heading2"/>
        <w:spacing w:line="360" w:lineRule="auto"/>
        <w:rPr>
          <w:rFonts w:cs="Times New Roman"/>
        </w:rPr>
      </w:pPr>
      <w:bookmarkStart w:id="16" w:name="_Toc179146103"/>
      <w:bookmarkStart w:id="17" w:name="_Toc180955942"/>
      <w:r w:rsidRPr="00235D0B">
        <w:rPr>
          <w:rFonts w:cs="Times New Roman"/>
        </w:rPr>
        <w:t>2.2. Các ràng buộc toàn vẹn trong CSDL</w:t>
      </w:r>
      <w:bookmarkEnd w:id="16"/>
      <w:bookmarkEnd w:id="17"/>
      <w:r w:rsidRPr="00235D0B">
        <w:rPr>
          <w:rFonts w:cs="Times New Roman"/>
        </w:rPr>
        <w:t xml:space="preserve"> </w:t>
      </w:r>
    </w:p>
    <w:p w14:paraId="4738D5D4" w14:textId="5DFC1D18" w:rsidR="00795A5E" w:rsidRPr="00235D0B" w:rsidRDefault="00D13C01" w:rsidP="00A27B42">
      <w:pPr>
        <w:pStyle w:val="Heading3"/>
        <w:numPr>
          <w:ilvl w:val="0"/>
          <w:numId w:val="15"/>
        </w:numPr>
        <w:spacing w:line="360" w:lineRule="auto"/>
        <w:ind w:left="567" w:hanging="567"/>
        <w:rPr>
          <w:lang w:val="vi-VN"/>
        </w:rPr>
      </w:pPr>
      <w:bookmarkStart w:id="18" w:name="_Toc179146104"/>
      <w:bookmarkStart w:id="19" w:name="_Toc180955943"/>
      <w:r w:rsidRPr="00235D0B">
        <w:t>Bảng</w:t>
      </w:r>
      <w:r w:rsidRPr="00235D0B">
        <w:rPr>
          <w:lang w:val="vi-VN"/>
        </w:rPr>
        <w:t xml:space="preserve"> </w:t>
      </w:r>
      <w:r w:rsidR="00253D4B" w:rsidRPr="00235D0B">
        <w:rPr>
          <w:lang w:val="vi-VN"/>
        </w:rPr>
        <w:t>TaiKhoan</w:t>
      </w:r>
      <w:bookmarkEnd w:id="18"/>
      <w:bookmarkEnd w:id="19"/>
    </w:p>
    <w:tbl>
      <w:tblPr>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885"/>
        <w:gridCol w:w="1787"/>
        <w:gridCol w:w="1903"/>
        <w:gridCol w:w="960"/>
        <w:gridCol w:w="1665"/>
        <w:gridCol w:w="2250"/>
      </w:tblGrid>
      <w:tr w:rsidR="00532A83" w14:paraId="1224D6CF" w14:textId="77777777" w:rsidTr="00033304">
        <w:tc>
          <w:tcPr>
            <w:tcW w:w="720" w:type="dxa"/>
            <w:shd w:val="clear" w:color="auto" w:fill="D9D9D9"/>
            <w:tcMar>
              <w:top w:w="100" w:type="dxa"/>
              <w:left w:w="100" w:type="dxa"/>
              <w:bottom w:w="100" w:type="dxa"/>
              <w:right w:w="100" w:type="dxa"/>
            </w:tcMar>
          </w:tcPr>
          <w:p w14:paraId="6A7013C9"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885" w:type="dxa"/>
            <w:shd w:val="clear" w:color="auto" w:fill="D9D9D9"/>
            <w:tcMar>
              <w:top w:w="100" w:type="dxa"/>
              <w:left w:w="100" w:type="dxa"/>
              <w:bottom w:w="100" w:type="dxa"/>
              <w:right w:w="100" w:type="dxa"/>
            </w:tcMar>
          </w:tcPr>
          <w:p w14:paraId="68B3E3D4"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1787" w:type="dxa"/>
            <w:shd w:val="clear" w:color="auto" w:fill="D9D9D9"/>
            <w:tcMar>
              <w:top w:w="100" w:type="dxa"/>
              <w:left w:w="100" w:type="dxa"/>
              <w:bottom w:w="100" w:type="dxa"/>
              <w:right w:w="100" w:type="dxa"/>
            </w:tcMar>
          </w:tcPr>
          <w:p w14:paraId="583825BD"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w:t>
            </w:r>
          </w:p>
        </w:tc>
        <w:tc>
          <w:tcPr>
            <w:tcW w:w="1903" w:type="dxa"/>
            <w:shd w:val="clear" w:color="auto" w:fill="D9D9D9"/>
            <w:tcMar>
              <w:top w:w="100" w:type="dxa"/>
              <w:left w:w="100" w:type="dxa"/>
              <w:bottom w:w="100" w:type="dxa"/>
              <w:right w:w="100" w:type="dxa"/>
            </w:tcMar>
          </w:tcPr>
          <w:p w14:paraId="7D0CA8CF"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960" w:type="dxa"/>
            <w:shd w:val="clear" w:color="auto" w:fill="D9D9D9"/>
            <w:tcMar>
              <w:top w:w="100" w:type="dxa"/>
              <w:left w:w="100" w:type="dxa"/>
              <w:bottom w:w="100" w:type="dxa"/>
              <w:right w:w="100" w:type="dxa"/>
            </w:tcMar>
          </w:tcPr>
          <w:p w14:paraId="69B515A4"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Null</w:t>
            </w:r>
          </w:p>
        </w:tc>
        <w:tc>
          <w:tcPr>
            <w:tcW w:w="1665" w:type="dxa"/>
            <w:shd w:val="clear" w:color="auto" w:fill="D9D9D9"/>
            <w:tcMar>
              <w:top w:w="100" w:type="dxa"/>
              <w:left w:w="100" w:type="dxa"/>
              <w:bottom w:w="100" w:type="dxa"/>
              <w:right w:w="100" w:type="dxa"/>
            </w:tcMar>
          </w:tcPr>
          <w:p w14:paraId="630C2BF0"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Tham Chiếu</w:t>
            </w:r>
          </w:p>
        </w:tc>
        <w:tc>
          <w:tcPr>
            <w:tcW w:w="2250" w:type="dxa"/>
            <w:shd w:val="clear" w:color="auto" w:fill="D9D9D9"/>
            <w:tcMar>
              <w:top w:w="100" w:type="dxa"/>
              <w:left w:w="100" w:type="dxa"/>
              <w:bottom w:w="100" w:type="dxa"/>
              <w:right w:w="100" w:type="dxa"/>
            </w:tcMar>
          </w:tcPr>
          <w:p w14:paraId="64FE7D96"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795A5E" w14:paraId="4FD3C224" w14:textId="77777777" w:rsidTr="00033304">
        <w:tc>
          <w:tcPr>
            <w:tcW w:w="720" w:type="dxa"/>
            <w:shd w:val="clear" w:color="auto" w:fill="auto"/>
            <w:tcMar>
              <w:top w:w="100" w:type="dxa"/>
              <w:left w:w="100" w:type="dxa"/>
              <w:bottom w:w="100" w:type="dxa"/>
              <w:right w:w="100" w:type="dxa"/>
            </w:tcMar>
          </w:tcPr>
          <w:p w14:paraId="2A518B95" w14:textId="218B9929" w:rsidR="00795A5E" w:rsidRPr="00476C13" w:rsidRDefault="00476C13" w:rsidP="00476C13">
            <w:pPr>
              <w:pStyle w:val="ListParagraph"/>
              <w:widowControl w:val="0"/>
              <w:numPr>
                <w:ilvl w:val="0"/>
                <w:numId w:val="18"/>
              </w:numPr>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sidRPr="00476C13">
              <w:rPr>
                <w:rFonts w:ascii="Times New Roman" w:eastAsia="Times New Roman" w:hAnsi="Times New Roman" w:cs="Times New Roman"/>
                <w:b/>
                <w:bCs/>
                <w:noProof/>
                <w:sz w:val="26"/>
                <w:szCs w:val="26"/>
              </w:rPr>
              <w:drawing>
                <wp:inline distT="0" distB="0" distL="0" distR="0" wp14:anchorId="037F7325" wp14:editId="4B70FD3A">
                  <wp:extent cx="330200" cy="1263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200" cy="126365"/>
                          </a:xfrm>
                          <a:prstGeom prst="rect">
                            <a:avLst/>
                          </a:prstGeom>
                        </pic:spPr>
                      </pic:pic>
                    </a:graphicData>
                  </a:graphic>
                </wp:inline>
              </w:drawing>
            </w:r>
          </w:p>
        </w:tc>
        <w:tc>
          <w:tcPr>
            <w:tcW w:w="885" w:type="dxa"/>
            <w:shd w:val="clear" w:color="auto" w:fill="auto"/>
            <w:tcMar>
              <w:top w:w="100" w:type="dxa"/>
              <w:left w:w="100" w:type="dxa"/>
              <w:bottom w:w="100" w:type="dxa"/>
              <w:right w:w="100" w:type="dxa"/>
            </w:tcMar>
          </w:tcPr>
          <w:p w14:paraId="15649871" w14:textId="556F0810" w:rsidR="00795A5E" w:rsidRPr="00033304" w:rsidRDefault="00AA05C9" w:rsidP="005368B4">
            <w:pPr>
              <w:widowControl w:val="0"/>
              <w:pBdr>
                <w:top w:val="nil"/>
                <w:left w:val="nil"/>
                <w:bottom w:val="nil"/>
                <w:right w:val="nil"/>
                <w:between w:val="nil"/>
              </w:pBdr>
              <w:spacing w:after="0" w:line="360" w:lineRule="auto"/>
              <w:jc w:val="cente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PK</w:t>
            </w:r>
          </w:p>
        </w:tc>
        <w:tc>
          <w:tcPr>
            <w:tcW w:w="1787" w:type="dxa"/>
            <w:shd w:val="clear" w:color="auto" w:fill="auto"/>
            <w:tcMar>
              <w:top w:w="100" w:type="dxa"/>
              <w:left w:w="100" w:type="dxa"/>
              <w:bottom w:w="100" w:type="dxa"/>
              <w:right w:w="100" w:type="dxa"/>
            </w:tcMar>
          </w:tcPr>
          <w:p w14:paraId="4F38DB33" w14:textId="33C8372E" w:rsidR="00795A5E" w:rsidRDefault="00033304" w:rsidP="00280EA0">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tenDangNhap</w:t>
            </w:r>
          </w:p>
        </w:tc>
        <w:tc>
          <w:tcPr>
            <w:tcW w:w="1903" w:type="dxa"/>
            <w:shd w:val="clear" w:color="auto" w:fill="auto"/>
            <w:tcMar>
              <w:top w:w="100" w:type="dxa"/>
              <w:left w:w="100" w:type="dxa"/>
              <w:bottom w:w="100" w:type="dxa"/>
              <w:right w:w="100" w:type="dxa"/>
            </w:tcMar>
          </w:tcPr>
          <w:p w14:paraId="533E1D8D" w14:textId="2A448FCA" w:rsidR="00795A5E" w:rsidRDefault="00795A5E" w:rsidP="00280EA0">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r w:rsidR="00033304">
              <w:rPr>
                <w:rFonts w:ascii="Times New Roman" w:eastAsia="Times New Roman" w:hAnsi="Times New Roman" w:cs="Times New Roman"/>
                <w:sz w:val="26"/>
                <w:szCs w:val="26"/>
              </w:rPr>
              <w:t>50</w:t>
            </w:r>
            <w:r>
              <w:rPr>
                <w:rFonts w:ascii="Times New Roman" w:eastAsia="Times New Roman" w:hAnsi="Times New Roman" w:cs="Times New Roman"/>
                <w:sz w:val="26"/>
                <w:szCs w:val="26"/>
              </w:rPr>
              <w:t>)</w:t>
            </w:r>
          </w:p>
        </w:tc>
        <w:tc>
          <w:tcPr>
            <w:tcW w:w="960" w:type="dxa"/>
            <w:shd w:val="clear" w:color="auto" w:fill="auto"/>
            <w:tcMar>
              <w:top w:w="100" w:type="dxa"/>
              <w:left w:w="100" w:type="dxa"/>
              <w:bottom w:w="100" w:type="dxa"/>
              <w:right w:w="100" w:type="dxa"/>
            </w:tcMar>
          </w:tcPr>
          <w:p w14:paraId="110084E4" w14:textId="67C12727" w:rsidR="00795A5E" w:rsidRPr="004014FB" w:rsidRDefault="004014FB" w:rsidP="00280EA0">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65" w:type="dxa"/>
            <w:shd w:val="clear" w:color="auto" w:fill="auto"/>
            <w:tcMar>
              <w:top w:w="100" w:type="dxa"/>
              <w:left w:w="100" w:type="dxa"/>
              <w:bottom w:w="100" w:type="dxa"/>
              <w:right w:w="100" w:type="dxa"/>
            </w:tcMar>
          </w:tcPr>
          <w:p w14:paraId="5BF6CA0F" w14:textId="3A1DA618" w:rsidR="00795A5E" w:rsidRPr="00AA05C9" w:rsidRDefault="00AA05C9" w:rsidP="00280EA0">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NhanVien</w:t>
            </w:r>
            <w:r>
              <w:rPr>
                <w:rFonts w:ascii="Times New Roman" w:eastAsia="Times New Roman" w:hAnsi="Times New Roman" w:cs="Times New Roman"/>
                <w:sz w:val="26"/>
                <w:szCs w:val="26"/>
                <w:lang w:val="vi-VN"/>
              </w:rPr>
              <w:t>(maNhanVien)</w:t>
            </w:r>
          </w:p>
        </w:tc>
        <w:tc>
          <w:tcPr>
            <w:tcW w:w="2250" w:type="dxa"/>
            <w:shd w:val="clear" w:color="auto" w:fill="auto"/>
            <w:tcMar>
              <w:top w:w="100" w:type="dxa"/>
              <w:left w:w="100" w:type="dxa"/>
              <w:bottom w:w="100" w:type="dxa"/>
              <w:right w:w="100" w:type="dxa"/>
            </w:tcMar>
          </w:tcPr>
          <w:p w14:paraId="25B29A3C" w14:textId="40E9DFFC" w:rsidR="00795A5E" w:rsidRPr="00033304" w:rsidRDefault="00033304" w:rsidP="00280EA0">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Tên</w:t>
            </w:r>
            <w:r>
              <w:rPr>
                <w:rFonts w:ascii="Times New Roman" w:eastAsia="Times New Roman" w:hAnsi="Times New Roman" w:cs="Times New Roman"/>
                <w:sz w:val="26"/>
                <w:szCs w:val="26"/>
                <w:lang w:val="vi-VN"/>
              </w:rPr>
              <w:t xml:space="preserve"> đăng nhập tài khoản</w:t>
            </w:r>
          </w:p>
        </w:tc>
      </w:tr>
      <w:tr w:rsidR="00795A5E" w14:paraId="26C23807" w14:textId="77777777" w:rsidTr="00033304">
        <w:tc>
          <w:tcPr>
            <w:tcW w:w="720" w:type="dxa"/>
            <w:shd w:val="clear" w:color="auto" w:fill="auto"/>
            <w:tcMar>
              <w:top w:w="100" w:type="dxa"/>
              <w:left w:w="100" w:type="dxa"/>
              <w:bottom w:w="100" w:type="dxa"/>
              <w:right w:w="100" w:type="dxa"/>
            </w:tcMar>
          </w:tcPr>
          <w:p w14:paraId="09CBD0D3" w14:textId="5A1170CE" w:rsidR="00795A5E" w:rsidRPr="00476C13" w:rsidRDefault="00795A5E" w:rsidP="00476C13">
            <w:pPr>
              <w:pStyle w:val="ListParagraph"/>
              <w:widowControl w:val="0"/>
              <w:numPr>
                <w:ilvl w:val="0"/>
                <w:numId w:val="18"/>
              </w:numPr>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6B16D7C9" w14:textId="77777777" w:rsidR="00795A5E" w:rsidRDefault="00795A5E" w:rsidP="00280EA0">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787" w:type="dxa"/>
            <w:shd w:val="clear" w:color="auto" w:fill="auto"/>
            <w:tcMar>
              <w:top w:w="100" w:type="dxa"/>
              <w:left w:w="100" w:type="dxa"/>
              <w:bottom w:w="100" w:type="dxa"/>
              <w:right w:w="100" w:type="dxa"/>
            </w:tcMar>
          </w:tcPr>
          <w:p w14:paraId="66612F81" w14:textId="4365703A" w:rsidR="00795A5E" w:rsidRDefault="00033304" w:rsidP="00280EA0">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matKhau</w:t>
            </w:r>
          </w:p>
        </w:tc>
        <w:tc>
          <w:tcPr>
            <w:tcW w:w="1903" w:type="dxa"/>
            <w:shd w:val="clear" w:color="auto" w:fill="auto"/>
            <w:tcMar>
              <w:top w:w="100" w:type="dxa"/>
              <w:left w:w="100" w:type="dxa"/>
              <w:bottom w:w="100" w:type="dxa"/>
              <w:right w:w="100" w:type="dxa"/>
            </w:tcMar>
          </w:tcPr>
          <w:p w14:paraId="396860E0" w14:textId="3D99792B" w:rsidR="00795A5E" w:rsidRDefault="00795A5E" w:rsidP="00280EA0">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r w:rsidR="00033304">
              <w:rPr>
                <w:rFonts w:ascii="Times New Roman" w:eastAsia="Times New Roman" w:hAnsi="Times New Roman" w:cs="Times New Roman"/>
                <w:sz w:val="26"/>
                <w:szCs w:val="26"/>
              </w:rPr>
              <w:t>255</w:t>
            </w:r>
            <w:r>
              <w:rPr>
                <w:rFonts w:ascii="Times New Roman" w:eastAsia="Times New Roman" w:hAnsi="Times New Roman" w:cs="Times New Roman"/>
                <w:sz w:val="26"/>
                <w:szCs w:val="26"/>
              </w:rPr>
              <w:t>)</w:t>
            </w:r>
          </w:p>
        </w:tc>
        <w:tc>
          <w:tcPr>
            <w:tcW w:w="960" w:type="dxa"/>
            <w:shd w:val="clear" w:color="auto" w:fill="auto"/>
            <w:tcMar>
              <w:top w:w="100" w:type="dxa"/>
              <w:left w:w="100" w:type="dxa"/>
              <w:bottom w:w="100" w:type="dxa"/>
              <w:right w:w="100" w:type="dxa"/>
            </w:tcMar>
          </w:tcPr>
          <w:p w14:paraId="74593243" w14:textId="13DD6E91" w:rsidR="00795A5E" w:rsidRPr="004014FB" w:rsidRDefault="004014FB" w:rsidP="00280EA0">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65" w:type="dxa"/>
            <w:shd w:val="clear" w:color="auto" w:fill="auto"/>
            <w:tcMar>
              <w:top w:w="100" w:type="dxa"/>
              <w:left w:w="100" w:type="dxa"/>
              <w:bottom w:w="100" w:type="dxa"/>
              <w:right w:w="100" w:type="dxa"/>
            </w:tcMar>
          </w:tcPr>
          <w:p w14:paraId="1CEA19B8" w14:textId="77777777" w:rsidR="00795A5E" w:rsidRDefault="00795A5E" w:rsidP="00280EA0">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2250" w:type="dxa"/>
            <w:shd w:val="clear" w:color="auto" w:fill="auto"/>
            <w:tcMar>
              <w:top w:w="100" w:type="dxa"/>
              <w:left w:w="100" w:type="dxa"/>
              <w:bottom w:w="100" w:type="dxa"/>
              <w:right w:w="100" w:type="dxa"/>
            </w:tcMar>
          </w:tcPr>
          <w:p w14:paraId="5BE9788A" w14:textId="676C24CD" w:rsidR="00795A5E" w:rsidRPr="005E6874" w:rsidRDefault="005E6874" w:rsidP="00280EA0">
            <w:pPr>
              <w:widowControl w:val="0"/>
              <w:pBdr>
                <w:top w:val="nil"/>
                <w:left w:val="nil"/>
                <w:bottom w:val="nil"/>
                <w:right w:val="nil"/>
                <w:between w:val="nil"/>
              </w:pBdr>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Mật</w:t>
            </w:r>
            <w:r>
              <w:rPr>
                <w:rFonts w:ascii="Times New Roman" w:eastAsia="Times New Roman" w:hAnsi="Times New Roman" w:cs="Times New Roman"/>
                <w:sz w:val="26"/>
                <w:szCs w:val="26"/>
                <w:lang w:val="vi-VN"/>
              </w:rPr>
              <w:t xml:space="preserve"> khẩu đăng nhập</w:t>
            </w:r>
          </w:p>
        </w:tc>
      </w:tr>
      <w:tr w:rsidR="00476C13" w14:paraId="02E81B4E" w14:textId="77777777" w:rsidTr="00033304">
        <w:tc>
          <w:tcPr>
            <w:tcW w:w="720" w:type="dxa"/>
            <w:shd w:val="clear" w:color="auto" w:fill="auto"/>
            <w:tcMar>
              <w:top w:w="100" w:type="dxa"/>
              <w:left w:w="100" w:type="dxa"/>
              <w:bottom w:w="100" w:type="dxa"/>
              <w:right w:w="100" w:type="dxa"/>
            </w:tcMar>
          </w:tcPr>
          <w:p w14:paraId="2CB46F82" w14:textId="77777777" w:rsidR="00476C13" w:rsidRPr="00476C13" w:rsidRDefault="00476C13" w:rsidP="00476C13">
            <w:pPr>
              <w:pStyle w:val="ListParagraph"/>
              <w:widowControl w:val="0"/>
              <w:numPr>
                <w:ilvl w:val="0"/>
                <w:numId w:val="18"/>
              </w:numPr>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1269F00" w14:textId="77777777" w:rsidR="00476C13" w:rsidRDefault="00476C13" w:rsidP="00280EA0">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1787" w:type="dxa"/>
            <w:shd w:val="clear" w:color="auto" w:fill="auto"/>
            <w:tcMar>
              <w:top w:w="100" w:type="dxa"/>
              <w:left w:w="100" w:type="dxa"/>
              <w:bottom w:w="100" w:type="dxa"/>
              <w:right w:w="100" w:type="dxa"/>
            </w:tcMar>
          </w:tcPr>
          <w:p w14:paraId="61AE957F" w14:textId="24592D66" w:rsidR="00476C13" w:rsidRDefault="00A877D9" w:rsidP="00280EA0">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isLoggedIn</w:t>
            </w:r>
          </w:p>
        </w:tc>
        <w:tc>
          <w:tcPr>
            <w:tcW w:w="1903" w:type="dxa"/>
            <w:shd w:val="clear" w:color="auto" w:fill="auto"/>
            <w:tcMar>
              <w:top w:w="100" w:type="dxa"/>
              <w:left w:w="100" w:type="dxa"/>
              <w:bottom w:w="100" w:type="dxa"/>
              <w:right w:w="100" w:type="dxa"/>
            </w:tcMar>
          </w:tcPr>
          <w:p w14:paraId="01AA0275" w14:textId="2171632F" w:rsidR="00476C13" w:rsidRDefault="00FC2682" w:rsidP="00280EA0">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bit</w:t>
            </w:r>
          </w:p>
        </w:tc>
        <w:tc>
          <w:tcPr>
            <w:tcW w:w="960" w:type="dxa"/>
            <w:shd w:val="clear" w:color="auto" w:fill="auto"/>
            <w:tcMar>
              <w:top w:w="100" w:type="dxa"/>
              <w:left w:w="100" w:type="dxa"/>
              <w:bottom w:w="100" w:type="dxa"/>
              <w:right w:w="100" w:type="dxa"/>
            </w:tcMar>
          </w:tcPr>
          <w:p w14:paraId="722CE365" w14:textId="49C92D09" w:rsidR="00476C13" w:rsidRDefault="00FC2682" w:rsidP="00280EA0">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665" w:type="dxa"/>
            <w:shd w:val="clear" w:color="auto" w:fill="auto"/>
            <w:tcMar>
              <w:top w:w="100" w:type="dxa"/>
              <w:left w:w="100" w:type="dxa"/>
              <w:bottom w:w="100" w:type="dxa"/>
              <w:right w:w="100" w:type="dxa"/>
            </w:tcMar>
          </w:tcPr>
          <w:p w14:paraId="3F1C8FEE" w14:textId="77777777" w:rsidR="00476C13" w:rsidRDefault="00476C13" w:rsidP="00280EA0">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
        </w:tc>
        <w:tc>
          <w:tcPr>
            <w:tcW w:w="2250" w:type="dxa"/>
            <w:shd w:val="clear" w:color="auto" w:fill="auto"/>
            <w:tcMar>
              <w:top w:w="100" w:type="dxa"/>
              <w:left w:w="100" w:type="dxa"/>
              <w:bottom w:w="100" w:type="dxa"/>
              <w:right w:w="100" w:type="dxa"/>
            </w:tcMar>
          </w:tcPr>
          <w:p w14:paraId="45CA749A" w14:textId="77368900" w:rsidR="00476C13" w:rsidRDefault="007B0D10" w:rsidP="00280EA0">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đã đăng nhập</w:t>
            </w:r>
          </w:p>
        </w:tc>
      </w:tr>
    </w:tbl>
    <w:p w14:paraId="1EC745A2" w14:textId="77777777" w:rsidR="003E308F" w:rsidRDefault="003E308F" w:rsidP="00280EA0">
      <w:pPr>
        <w:spacing w:line="360" w:lineRule="auto"/>
        <w:rPr>
          <w:rFonts w:ascii="Times New Roman" w:hAnsi="Times New Roman" w:cs="Times New Roman"/>
          <w:sz w:val="26"/>
          <w:szCs w:val="26"/>
        </w:rPr>
      </w:pPr>
    </w:p>
    <w:p w14:paraId="43EBCF69" w14:textId="5861F5F2" w:rsidR="00DB4F9F" w:rsidRPr="007B1AB3" w:rsidRDefault="007927A0" w:rsidP="00280EA0">
      <w:pPr>
        <w:pStyle w:val="Heading4"/>
        <w:spacing w:line="360" w:lineRule="auto"/>
        <w:rPr>
          <w:rFonts w:cs="Times New Roman"/>
          <w:szCs w:val="26"/>
        </w:rPr>
      </w:pPr>
      <w:bookmarkStart w:id="20" w:name="_Toc179065100"/>
      <w:r>
        <w:lastRenderedPageBreak/>
        <w:t>Bảng 2.2.</w:t>
      </w:r>
      <w:r>
        <w:fldChar w:fldCharType="begin"/>
      </w:r>
      <w:r>
        <w:instrText xml:space="preserve"> SEQ Bảng_2.2. \* ARABIC </w:instrText>
      </w:r>
      <w:r>
        <w:fldChar w:fldCharType="separate"/>
      </w:r>
      <w:r>
        <w:rPr>
          <w:noProof/>
        </w:rPr>
        <w:t>1</w:t>
      </w:r>
      <w:r>
        <w:rPr>
          <w:noProof/>
        </w:rPr>
        <w:fldChar w:fldCharType="end"/>
      </w:r>
      <w:r>
        <w:t>: TaiKhoan (Tài khoản)</w:t>
      </w:r>
      <w:bookmarkEnd w:id="20"/>
      <w:r w:rsidR="002D1399">
        <w:t>.</w:t>
      </w:r>
    </w:p>
    <w:p w14:paraId="3866630D" w14:textId="5ECA7229" w:rsidR="003E308F" w:rsidRPr="002D1399" w:rsidRDefault="00532A83" w:rsidP="00A27B42">
      <w:pPr>
        <w:pStyle w:val="Heading3"/>
        <w:numPr>
          <w:ilvl w:val="0"/>
          <w:numId w:val="15"/>
        </w:numPr>
        <w:spacing w:line="360" w:lineRule="auto"/>
        <w:ind w:left="567" w:hanging="567"/>
      </w:pPr>
      <w:bookmarkStart w:id="21" w:name="_Toc179146105"/>
      <w:bookmarkStart w:id="22" w:name="_Hlk178824411"/>
      <w:bookmarkStart w:id="23" w:name="_Toc180955944"/>
      <w:r w:rsidRPr="00235D0B">
        <w:t>Bảng</w:t>
      </w:r>
      <w:r w:rsidRPr="002D1399">
        <w:t xml:space="preserve"> </w:t>
      </w:r>
      <w:r w:rsidR="00F75069" w:rsidRPr="00235D0B">
        <w:t>NhanVien</w:t>
      </w:r>
      <w:bookmarkEnd w:id="21"/>
      <w:bookmarkEnd w:id="23"/>
    </w:p>
    <w:tbl>
      <w:tblPr>
        <w:tblW w:w="1020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870"/>
        <w:gridCol w:w="1740"/>
        <w:gridCol w:w="1950"/>
        <w:gridCol w:w="855"/>
        <w:gridCol w:w="1605"/>
        <w:gridCol w:w="2400"/>
      </w:tblGrid>
      <w:tr w:rsidR="00981438" w14:paraId="1326B6C1" w14:textId="77777777" w:rsidTr="38E15DFB">
        <w:tc>
          <w:tcPr>
            <w:tcW w:w="780" w:type="dxa"/>
            <w:shd w:val="clear" w:color="auto" w:fill="D9D9D9" w:themeFill="background1" w:themeFillShade="D9"/>
            <w:tcMar>
              <w:top w:w="100" w:type="dxa"/>
              <w:left w:w="100" w:type="dxa"/>
              <w:bottom w:w="100" w:type="dxa"/>
              <w:right w:w="100" w:type="dxa"/>
            </w:tcMar>
          </w:tcPr>
          <w:bookmarkEnd w:id="22"/>
          <w:p w14:paraId="2CA1D5EC" w14:textId="77777777" w:rsidR="00795A5E" w:rsidRDefault="00795A5E" w:rsidP="00FE230E">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870" w:type="dxa"/>
            <w:shd w:val="clear" w:color="auto" w:fill="D9D9D9" w:themeFill="background1" w:themeFillShade="D9"/>
            <w:tcMar>
              <w:top w:w="100" w:type="dxa"/>
              <w:left w:w="100" w:type="dxa"/>
              <w:bottom w:w="100" w:type="dxa"/>
              <w:right w:w="100" w:type="dxa"/>
            </w:tcMar>
          </w:tcPr>
          <w:p w14:paraId="5798853E"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1740" w:type="dxa"/>
            <w:shd w:val="clear" w:color="auto" w:fill="D9D9D9" w:themeFill="background1" w:themeFillShade="D9"/>
            <w:tcMar>
              <w:top w:w="100" w:type="dxa"/>
              <w:left w:w="100" w:type="dxa"/>
              <w:bottom w:w="100" w:type="dxa"/>
              <w:right w:w="100" w:type="dxa"/>
            </w:tcMar>
          </w:tcPr>
          <w:p w14:paraId="113C7272"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w:t>
            </w:r>
          </w:p>
        </w:tc>
        <w:tc>
          <w:tcPr>
            <w:tcW w:w="1950" w:type="dxa"/>
            <w:shd w:val="clear" w:color="auto" w:fill="D9D9D9" w:themeFill="background1" w:themeFillShade="D9"/>
            <w:tcMar>
              <w:top w:w="100" w:type="dxa"/>
              <w:left w:w="100" w:type="dxa"/>
              <w:bottom w:w="100" w:type="dxa"/>
              <w:right w:w="100" w:type="dxa"/>
            </w:tcMar>
          </w:tcPr>
          <w:p w14:paraId="56FF2780"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855" w:type="dxa"/>
            <w:shd w:val="clear" w:color="auto" w:fill="D9D9D9" w:themeFill="background1" w:themeFillShade="D9"/>
            <w:tcMar>
              <w:top w:w="100" w:type="dxa"/>
              <w:left w:w="100" w:type="dxa"/>
              <w:bottom w:w="100" w:type="dxa"/>
              <w:right w:w="100" w:type="dxa"/>
            </w:tcMar>
          </w:tcPr>
          <w:p w14:paraId="159B3A29"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Null</w:t>
            </w:r>
          </w:p>
        </w:tc>
        <w:tc>
          <w:tcPr>
            <w:tcW w:w="1605" w:type="dxa"/>
            <w:shd w:val="clear" w:color="auto" w:fill="D9D9D9" w:themeFill="background1" w:themeFillShade="D9"/>
            <w:tcMar>
              <w:top w:w="100" w:type="dxa"/>
              <w:left w:w="100" w:type="dxa"/>
              <w:bottom w:w="100" w:type="dxa"/>
              <w:right w:w="100" w:type="dxa"/>
            </w:tcMar>
          </w:tcPr>
          <w:p w14:paraId="7F12F681"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Tham Chiếu</w:t>
            </w:r>
          </w:p>
        </w:tc>
        <w:tc>
          <w:tcPr>
            <w:tcW w:w="2400" w:type="dxa"/>
            <w:shd w:val="clear" w:color="auto" w:fill="D9D9D9" w:themeFill="background1" w:themeFillShade="D9"/>
            <w:tcMar>
              <w:top w:w="100" w:type="dxa"/>
              <w:left w:w="100" w:type="dxa"/>
              <w:bottom w:w="100" w:type="dxa"/>
              <w:right w:w="100" w:type="dxa"/>
            </w:tcMar>
          </w:tcPr>
          <w:p w14:paraId="1587BB3C"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752000" w14:paraId="4FC402CC" w14:textId="77777777">
        <w:tc>
          <w:tcPr>
            <w:tcW w:w="780" w:type="dxa"/>
            <w:shd w:val="clear" w:color="auto" w:fill="auto"/>
            <w:tcMar>
              <w:top w:w="100" w:type="dxa"/>
              <w:left w:w="100" w:type="dxa"/>
              <w:bottom w:w="100" w:type="dxa"/>
              <w:right w:w="100" w:type="dxa"/>
            </w:tcMar>
          </w:tcPr>
          <w:p w14:paraId="4F3DC84E" w14:textId="1A1289A6" w:rsidR="00795A5E" w:rsidRPr="005368B4" w:rsidRDefault="00795A5E" w:rsidP="00FE230E">
            <w:pPr>
              <w:pStyle w:val="ListParagraph"/>
              <w:widowControl w:val="0"/>
              <w:numPr>
                <w:ilvl w:val="0"/>
                <w:numId w:val="19"/>
              </w:numPr>
              <w:spacing w:after="0" w:line="360" w:lineRule="auto"/>
              <w:ind w:left="474"/>
              <w:jc w:val="center"/>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03A2909" w14:textId="77777777" w:rsidR="00795A5E" w:rsidRDefault="00795A5E" w:rsidP="005368B4">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PK</w:t>
            </w:r>
          </w:p>
        </w:tc>
        <w:tc>
          <w:tcPr>
            <w:tcW w:w="1740" w:type="dxa"/>
            <w:shd w:val="clear" w:color="auto" w:fill="auto"/>
            <w:tcMar>
              <w:top w:w="100" w:type="dxa"/>
              <w:left w:w="100" w:type="dxa"/>
              <w:bottom w:w="100" w:type="dxa"/>
              <w:right w:w="100" w:type="dxa"/>
            </w:tcMar>
          </w:tcPr>
          <w:p w14:paraId="224509CD" w14:textId="764C461F" w:rsidR="00795A5E" w:rsidRDefault="003F246F"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w:t>
            </w:r>
            <w:r w:rsidR="00795A5E">
              <w:rPr>
                <w:rFonts w:ascii="Times New Roman" w:eastAsia="Times New Roman" w:hAnsi="Times New Roman" w:cs="Times New Roman"/>
                <w:sz w:val="26"/>
                <w:szCs w:val="26"/>
              </w:rPr>
              <w:t>aNhanVien</w:t>
            </w:r>
          </w:p>
        </w:tc>
        <w:tc>
          <w:tcPr>
            <w:tcW w:w="1950" w:type="dxa"/>
            <w:shd w:val="clear" w:color="auto" w:fill="auto"/>
            <w:tcMar>
              <w:top w:w="100" w:type="dxa"/>
              <w:left w:w="100" w:type="dxa"/>
              <w:bottom w:w="100" w:type="dxa"/>
              <w:right w:w="100" w:type="dxa"/>
            </w:tcMar>
          </w:tcPr>
          <w:p w14:paraId="4D95B48B" w14:textId="7F95CA6A" w:rsidR="00795A5E" w:rsidRDefault="00F03D91"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855" w:type="dxa"/>
            <w:shd w:val="clear" w:color="auto" w:fill="auto"/>
            <w:tcMar>
              <w:top w:w="100" w:type="dxa"/>
              <w:left w:w="100" w:type="dxa"/>
              <w:bottom w:w="100" w:type="dxa"/>
              <w:right w:w="100" w:type="dxa"/>
            </w:tcMar>
          </w:tcPr>
          <w:p w14:paraId="033C25BF" w14:textId="4A6452A2" w:rsidR="00795A5E" w:rsidRDefault="00F03D91"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05" w:type="dxa"/>
            <w:shd w:val="clear" w:color="auto" w:fill="auto"/>
            <w:tcMar>
              <w:top w:w="100" w:type="dxa"/>
              <w:left w:w="100" w:type="dxa"/>
              <w:bottom w:w="100" w:type="dxa"/>
              <w:right w:w="100" w:type="dxa"/>
            </w:tcMar>
          </w:tcPr>
          <w:p w14:paraId="3580BD6B"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14:paraId="26EF9215" w14:textId="77777777" w:rsidR="00795A5E" w:rsidRDefault="00795A5E"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nhân viên</w:t>
            </w:r>
          </w:p>
        </w:tc>
      </w:tr>
      <w:tr w:rsidR="00752000" w14:paraId="49047EC7" w14:textId="77777777">
        <w:tc>
          <w:tcPr>
            <w:tcW w:w="780" w:type="dxa"/>
            <w:shd w:val="clear" w:color="auto" w:fill="auto"/>
            <w:tcMar>
              <w:top w:w="100" w:type="dxa"/>
              <w:left w:w="100" w:type="dxa"/>
              <w:bottom w:w="100" w:type="dxa"/>
              <w:right w:w="100" w:type="dxa"/>
            </w:tcMar>
          </w:tcPr>
          <w:p w14:paraId="2DAC3DC7" w14:textId="5437739B" w:rsidR="00795A5E" w:rsidRDefault="00795A5E" w:rsidP="00FE230E">
            <w:pPr>
              <w:pStyle w:val="ListParagraph"/>
              <w:widowControl w:val="0"/>
              <w:numPr>
                <w:ilvl w:val="0"/>
                <w:numId w:val="19"/>
              </w:numPr>
              <w:spacing w:after="0" w:line="360" w:lineRule="auto"/>
              <w:jc w:val="center"/>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43CAC3D3"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1740" w:type="dxa"/>
            <w:shd w:val="clear" w:color="auto" w:fill="auto"/>
            <w:tcMar>
              <w:top w:w="100" w:type="dxa"/>
              <w:left w:w="100" w:type="dxa"/>
              <w:bottom w:w="100" w:type="dxa"/>
              <w:right w:w="100" w:type="dxa"/>
            </w:tcMar>
          </w:tcPr>
          <w:p w14:paraId="54C748E6" w14:textId="1E7257EC" w:rsidR="00795A5E" w:rsidRDefault="003F246F"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w:t>
            </w:r>
            <w:r w:rsidR="00795A5E">
              <w:rPr>
                <w:rFonts w:ascii="Times New Roman" w:eastAsia="Times New Roman" w:hAnsi="Times New Roman" w:cs="Times New Roman"/>
                <w:sz w:val="26"/>
                <w:szCs w:val="26"/>
              </w:rPr>
              <w:t>oTen</w:t>
            </w:r>
          </w:p>
        </w:tc>
        <w:tc>
          <w:tcPr>
            <w:tcW w:w="1950" w:type="dxa"/>
            <w:shd w:val="clear" w:color="auto" w:fill="auto"/>
            <w:tcMar>
              <w:top w:w="100" w:type="dxa"/>
              <w:left w:w="100" w:type="dxa"/>
              <w:bottom w:w="100" w:type="dxa"/>
              <w:right w:w="100" w:type="dxa"/>
            </w:tcMar>
          </w:tcPr>
          <w:p w14:paraId="7C4471D3" w14:textId="75733810" w:rsidR="00795A5E" w:rsidRDefault="0023138C"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nvarchar(255)</w:t>
            </w:r>
          </w:p>
        </w:tc>
        <w:tc>
          <w:tcPr>
            <w:tcW w:w="855" w:type="dxa"/>
            <w:shd w:val="clear" w:color="auto" w:fill="auto"/>
            <w:tcMar>
              <w:top w:w="100" w:type="dxa"/>
              <w:left w:w="100" w:type="dxa"/>
              <w:bottom w:w="100" w:type="dxa"/>
              <w:right w:w="100" w:type="dxa"/>
            </w:tcMar>
          </w:tcPr>
          <w:p w14:paraId="68CF966C" w14:textId="183F50D2" w:rsidR="00795A5E" w:rsidRDefault="00F03D91"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05" w:type="dxa"/>
            <w:shd w:val="clear" w:color="auto" w:fill="auto"/>
            <w:tcMar>
              <w:top w:w="100" w:type="dxa"/>
              <w:left w:w="100" w:type="dxa"/>
              <w:bottom w:w="100" w:type="dxa"/>
              <w:right w:w="100" w:type="dxa"/>
            </w:tcMar>
          </w:tcPr>
          <w:p w14:paraId="7ECAA74A"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14:paraId="3F80BDF7" w14:textId="77777777" w:rsidR="00795A5E" w:rsidRDefault="00795A5E"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 tên nhân viên</w:t>
            </w:r>
          </w:p>
        </w:tc>
      </w:tr>
      <w:tr w:rsidR="00752000" w14:paraId="3C733B45" w14:textId="77777777">
        <w:tc>
          <w:tcPr>
            <w:tcW w:w="780" w:type="dxa"/>
            <w:shd w:val="clear" w:color="auto" w:fill="auto"/>
            <w:tcMar>
              <w:top w:w="100" w:type="dxa"/>
              <w:left w:w="100" w:type="dxa"/>
              <w:bottom w:w="100" w:type="dxa"/>
              <w:right w:w="100" w:type="dxa"/>
            </w:tcMar>
          </w:tcPr>
          <w:p w14:paraId="4C806E29" w14:textId="6E5AD407" w:rsidR="00795A5E" w:rsidRDefault="00795A5E" w:rsidP="00FE230E">
            <w:pPr>
              <w:pStyle w:val="ListParagraph"/>
              <w:widowControl w:val="0"/>
              <w:numPr>
                <w:ilvl w:val="0"/>
                <w:numId w:val="19"/>
              </w:numPr>
              <w:spacing w:after="0" w:line="360" w:lineRule="auto"/>
              <w:jc w:val="center"/>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760EFAE0"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1740" w:type="dxa"/>
            <w:shd w:val="clear" w:color="auto" w:fill="auto"/>
            <w:tcMar>
              <w:top w:w="100" w:type="dxa"/>
              <w:left w:w="100" w:type="dxa"/>
              <w:bottom w:w="100" w:type="dxa"/>
              <w:right w:w="100" w:type="dxa"/>
            </w:tcMar>
          </w:tcPr>
          <w:p w14:paraId="37BB575D" w14:textId="51DA9515" w:rsidR="00795A5E" w:rsidRDefault="003F1708"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chucVu</w:t>
            </w:r>
          </w:p>
        </w:tc>
        <w:tc>
          <w:tcPr>
            <w:tcW w:w="1950" w:type="dxa"/>
            <w:shd w:val="clear" w:color="auto" w:fill="auto"/>
            <w:tcMar>
              <w:top w:w="100" w:type="dxa"/>
              <w:left w:w="100" w:type="dxa"/>
              <w:bottom w:w="100" w:type="dxa"/>
              <w:right w:w="100" w:type="dxa"/>
            </w:tcMar>
          </w:tcPr>
          <w:p w14:paraId="29136B85" w14:textId="33F5EDF3" w:rsidR="00795A5E" w:rsidRDefault="003F246F"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r w:rsidR="0023138C">
              <w:rPr>
                <w:rFonts w:ascii="Times New Roman" w:eastAsia="Times New Roman" w:hAnsi="Times New Roman" w:cs="Times New Roman"/>
                <w:sz w:val="26"/>
                <w:szCs w:val="26"/>
              </w:rPr>
              <w:t>25</w:t>
            </w:r>
            <w:r>
              <w:rPr>
                <w:rFonts w:ascii="Times New Roman" w:eastAsia="Times New Roman" w:hAnsi="Times New Roman" w:cs="Times New Roman"/>
                <w:sz w:val="26"/>
                <w:szCs w:val="26"/>
              </w:rPr>
              <w:t>)</w:t>
            </w:r>
          </w:p>
        </w:tc>
        <w:tc>
          <w:tcPr>
            <w:tcW w:w="855" w:type="dxa"/>
            <w:shd w:val="clear" w:color="auto" w:fill="auto"/>
            <w:tcMar>
              <w:top w:w="100" w:type="dxa"/>
              <w:left w:w="100" w:type="dxa"/>
              <w:bottom w:w="100" w:type="dxa"/>
              <w:right w:w="100" w:type="dxa"/>
            </w:tcMar>
          </w:tcPr>
          <w:p w14:paraId="691093E6" w14:textId="6122DC3A" w:rsidR="00795A5E" w:rsidRDefault="009907A6"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05" w:type="dxa"/>
            <w:shd w:val="clear" w:color="auto" w:fill="auto"/>
            <w:tcMar>
              <w:top w:w="100" w:type="dxa"/>
              <w:left w:w="100" w:type="dxa"/>
              <w:bottom w:w="100" w:type="dxa"/>
              <w:right w:w="100" w:type="dxa"/>
            </w:tcMar>
          </w:tcPr>
          <w:p w14:paraId="3C06BC71"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14:paraId="69780561" w14:textId="3BE6A1B3" w:rsidR="00795A5E" w:rsidRPr="0023138C" w:rsidRDefault="0023138C"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Chức vụ</w:t>
            </w:r>
          </w:p>
        </w:tc>
      </w:tr>
      <w:tr w:rsidR="00752000" w14:paraId="5B46526F" w14:textId="77777777">
        <w:trPr>
          <w:trHeight w:val="623"/>
        </w:trPr>
        <w:tc>
          <w:tcPr>
            <w:tcW w:w="780" w:type="dxa"/>
            <w:shd w:val="clear" w:color="auto" w:fill="auto"/>
            <w:tcMar>
              <w:top w:w="100" w:type="dxa"/>
              <w:left w:w="100" w:type="dxa"/>
              <w:bottom w:w="100" w:type="dxa"/>
              <w:right w:w="100" w:type="dxa"/>
            </w:tcMar>
          </w:tcPr>
          <w:p w14:paraId="4B935015" w14:textId="622E602C" w:rsidR="00795A5E" w:rsidRDefault="00795A5E" w:rsidP="00FE230E">
            <w:pPr>
              <w:pStyle w:val="ListParagraph"/>
              <w:widowControl w:val="0"/>
              <w:numPr>
                <w:ilvl w:val="0"/>
                <w:numId w:val="19"/>
              </w:numPr>
              <w:spacing w:after="0" w:line="360" w:lineRule="auto"/>
              <w:jc w:val="center"/>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6D7403A0"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1740" w:type="dxa"/>
            <w:shd w:val="clear" w:color="auto" w:fill="auto"/>
            <w:tcMar>
              <w:top w:w="100" w:type="dxa"/>
              <w:left w:w="100" w:type="dxa"/>
              <w:bottom w:w="100" w:type="dxa"/>
              <w:right w:w="100" w:type="dxa"/>
            </w:tcMar>
          </w:tcPr>
          <w:p w14:paraId="16BC14B4" w14:textId="00007293" w:rsidR="00795A5E" w:rsidRDefault="002B619B" w:rsidP="00280EA0">
            <w:pPr>
              <w:widowControl w:val="0"/>
              <w:spacing w:after="0" w:line="360" w:lineRule="auto"/>
              <w:rPr>
                <w:rFonts w:ascii="Times New Roman" w:eastAsia="Times New Roman" w:hAnsi="Times New Roman" w:cs="Times New Roman"/>
                <w:sz w:val="26"/>
                <w:szCs w:val="26"/>
              </w:rPr>
            </w:pPr>
            <w:r w:rsidRPr="002B619B">
              <w:rPr>
                <w:rFonts w:ascii="Times New Roman" w:eastAsia="Times New Roman" w:hAnsi="Times New Roman" w:cs="Times New Roman"/>
                <w:sz w:val="26"/>
                <w:szCs w:val="26"/>
              </w:rPr>
              <w:t>soDienThoai</w:t>
            </w:r>
          </w:p>
        </w:tc>
        <w:tc>
          <w:tcPr>
            <w:tcW w:w="1950" w:type="dxa"/>
            <w:shd w:val="clear" w:color="auto" w:fill="auto"/>
            <w:tcMar>
              <w:top w:w="100" w:type="dxa"/>
              <w:left w:w="100" w:type="dxa"/>
              <w:bottom w:w="100" w:type="dxa"/>
              <w:right w:w="100" w:type="dxa"/>
            </w:tcMar>
          </w:tcPr>
          <w:p w14:paraId="4872EF5E" w14:textId="061E9C8B" w:rsidR="00795A5E" w:rsidRDefault="003F246F"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r w:rsidR="006761E8">
              <w:rPr>
                <w:rFonts w:ascii="Times New Roman" w:eastAsia="Times New Roman" w:hAnsi="Times New Roman" w:cs="Times New Roman"/>
                <w:sz w:val="26"/>
                <w:szCs w:val="26"/>
              </w:rPr>
              <w:t>10</w:t>
            </w:r>
            <w:r>
              <w:rPr>
                <w:rFonts w:ascii="Times New Roman" w:eastAsia="Times New Roman" w:hAnsi="Times New Roman" w:cs="Times New Roman"/>
                <w:sz w:val="26"/>
                <w:szCs w:val="26"/>
              </w:rPr>
              <w:t>)</w:t>
            </w:r>
          </w:p>
        </w:tc>
        <w:tc>
          <w:tcPr>
            <w:tcW w:w="855" w:type="dxa"/>
            <w:shd w:val="clear" w:color="auto" w:fill="auto"/>
            <w:tcMar>
              <w:top w:w="100" w:type="dxa"/>
              <w:left w:w="100" w:type="dxa"/>
              <w:bottom w:w="100" w:type="dxa"/>
              <w:right w:w="100" w:type="dxa"/>
            </w:tcMar>
          </w:tcPr>
          <w:p w14:paraId="7C55C8E7" w14:textId="085CD53E" w:rsidR="00795A5E" w:rsidRDefault="009907A6"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05" w:type="dxa"/>
            <w:shd w:val="clear" w:color="auto" w:fill="auto"/>
            <w:tcMar>
              <w:top w:w="100" w:type="dxa"/>
              <w:left w:w="100" w:type="dxa"/>
              <w:bottom w:w="100" w:type="dxa"/>
              <w:right w:w="100" w:type="dxa"/>
            </w:tcMar>
          </w:tcPr>
          <w:p w14:paraId="02094B5F"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14:paraId="399D1BF5" w14:textId="77777777" w:rsidR="00795A5E" w:rsidRDefault="00795A5E"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r>
      <w:tr w:rsidR="00752000" w14:paraId="6DE6F264" w14:textId="77777777">
        <w:trPr>
          <w:trHeight w:val="623"/>
        </w:trPr>
        <w:tc>
          <w:tcPr>
            <w:tcW w:w="780" w:type="dxa"/>
            <w:shd w:val="clear" w:color="auto" w:fill="auto"/>
            <w:tcMar>
              <w:top w:w="100" w:type="dxa"/>
              <w:left w:w="100" w:type="dxa"/>
              <w:bottom w:w="100" w:type="dxa"/>
              <w:right w:w="100" w:type="dxa"/>
            </w:tcMar>
          </w:tcPr>
          <w:p w14:paraId="0FED9379" w14:textId="77777777" w:rsidR="0023138C" w:rsidRDefault="0023138C" w:rsidP="00FE230E">
            <w:pPr>
              <w:pStyle w:val="ListParagraph"/>
              <w:widowControl w:val="0"/>
              <w:numPr>
                <w:ilvl w:val="0"/>
                <w:numId w:val="19"/>
              </w:numPr>
              <w:spacing w:after="0" w:line="360" w:lineRule="auto"/>
              <w:jc w:val="center"/>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83F45CD" w14:textId="77777777" w:rsidR="0023138C" w:rsidRDefault="0023138C" w:rsidP="00280EA0">
            <w:pPr>
              <w:widowControl w:val="0"/>
              <w:spacing w:after="0" w:line="360" w:lineRule="auto"/>
              <w:rPr>
                <w:rFonts w:ascii="Times New Roman" w:eastAsia="Times New Roman" w:hAnsi="Times New Roman" w:cs="Times New Roman"/>
                <w:sz w:val="26"/>
                <w:szCs w:val="26"/>
              </w:rPr>
            </w:pPr>
          </w:p>
        </w:tc>
        <w:tc>
          <w:tcPr>
            <w:tcW w:w="1740" w:type="dxa"/>
            <w:shd w:val="clear" w:color="auto" w:fill="auto"/>
            <w:tcMar>
              <w:top w:w="100" w:type="dxa"/>
              <w:left w:w="100" w:type="dxa"/>
              <w:bottom w:w="100" w:type="dxa"/>
              <w:right w:w="100" w:type="dxa"/>
            </w:tcMar>
          </w:tcPr>
          <w:p w14:paraId="1E658FD5" w14:textId="7CA55E4E" w:rsidR="0023138C" w:rsidRPr="002B619B" w:rsidRDefault="0023138C"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950" w:type="dxa"/>
            <w:shd w:val="clear" w:color="auto" w:fill="auto"/>
            <w:tcMar>
              <w:top w:w="100" w:type="dxa"/>
              <w:left w:w="100" w:type="dxa"/>
              <w:bottom w:w="100" w:type="dxa"/>
              <w:right w:w="100" w:type="dxa"/>
            </w:tcMar>
          </w:tcPr>
          <w:p w14:paraId="394BA75C" w14:textId="603AC07C" w:rsidR="0023138C" w:rsidRDefault="0023138C"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nvarchar(255)</w:t>
            </w:r>
          </w:p>
        </w:tc>
        <w:tc>
          <w:tcPr>
            <w:tcW w:w="855" w:type="dxa"/>
            <w:shd w:val="clear" w:color="auto" w:fill="auto"/>
            <w:tcMar>
              <w:top w:w="100" w:type="dxa"/>
              <w:left w:w="100" w:type="dxa"/>
              <w:bottom w:w="100" w:type="dxa"/>
              <w:right w:w="100" w:type="dxa"/>
            </w:tcMar>
          </w:tcPr>
          <w:p w14:paraId="26604B1E" w14:textId="53177FAE" w:rsidR="0023138C" w:rsidRDefault="0023138C"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605" w:type="dxa"/>
            <w:shd w:val="clear" w:color="auto" w:fill="auto"/>
            <w:tcMar>
              <w:top w:w="100" w:type="dxa"/>
              <w:left w:w="100" w:type="dxa"/>
              <w:bottom w:w="100" w:type="dxa"/>
              <w:right w:w="100" w:type="dxa"/>
            </w:tcMar>
          </w:tcPr>
          <w:p w14:paraId="572E7771" w14:textId="77777777" w:rsidR="0023138C" w:rsidRDefault="0023138C" w:rsidP="00280EA0">
            <w:pPr>
              <w:widowControl w:val="0"/>
              <w:spacing w:after="0" w:line="360"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14:paraId="2CA91713" w14:textId="35D1AA17" w:rsidR="0023138C" w:rsidRDefault="0023138C" w:rsidP="00280EA0">
            <w:pPr>
              <w:widowControl w:val="0"/>
              <w:spacing w:after="0" w:line="360" w:lineRule="auto"/>
              <w:rPr>
                <w:rFonts w:ascii="Times New Roman" w:eastAsia="Times New Roman" w:hAnsi="Times New Roman" w:cs="Times New Roman"/>
                <w:sz w:val="26"/>
                <w:szCs w:val="26"/>
              </w:rPr>
            </w:pPr>
          </w:p>
        </w:tc>
      </w:tr>
      <w:tr w:rsidR="00752000" w14:paraId="248E8BC9" w14:textId="77777777" w:rsidTr="00D1541F">
        <w:tc>
          <w:tcPr>
            <w:tcW w:w="780" w:type="dxa"/>
            <w:shd w:val="clear" w:color="auto" w:fill="auto"/>
            <w:tcMar>
              <w:top w:w="100" w:type="dxa"/>
              <w:left w:w="100" w:type="dxa"/>
              <w:bottom w:w="100" w:type="dxa"/>
              <w:right w:w="100" w:type="dxa"/>
            </w:tcMar>
          </w:tcPr>
          <w:p w14:paraId="09CBEC09" w14:textId="77777777" w:rsidR="0023138C" w:rsidRPr="005368B4" w:rsidRDefault="0023138C" w:rsidP="00D1541F">
            <w:pPr>
              <w:pStyle w:val="ListParagraph"/>
              <w:widowControl w:val="0"/>
              <w:numPr>
                <w:ilvl w:val="0"/>
                <w:numId w:val="19"/>
              </w:numPr>
              <w:spacing w:after="0" w:line="360" w:lineRule="auto"/>
              <w:jc w:val="center"/>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6F2AD901" w14:textId="77777777" w:rsidR="0023138C" w:rsidRDefault="0023138C" w:rsidP="00D1541F">
            <w:pPr>
              <w:widowControl w:val="0"/>
              <w:spacing w:after="0" w:line="360" w:lineRule="auto"/>
              <w:rPr>
                <w:rFonts w:ascii="Times New Roman" w:eastAsia="Times New Roman" w:hAnsi="Times New Roman" w:cs="Times New Roman"/>
                <w:sz w:val="26"/>
                <w:szCs w:val="26"/>
              </w:rPr>
            </w:pPr>
          </w:p>
        </w:tc>
        <w:tc>
          <w:tcPr>
            <w:tcW w:w="1740" w:type="dxa"/>
            <w:shd w:val="clear" w:color="auto" w:fill="auto"/>
            <w:tcMar>
              <w:top w:w="100" w:type="dxa"/>
              <w:left w:w="100" w:type="dxa"/>
              <w:bottom w:w="100" w:type="dxa"/>
              <w:right w:w="100" w:type="dxa"/>
            </w:tcMar>
          </w:tcPr>
          <w:p w14:paraId="59D3DCFE" w14:textId="77777777" w:rsidR="0023138C" w:rsidRDefault="0023138C" w:rsidP="00D1541F">
            <w:pPr>
              <w:widowControl w:val="0"/>
              <w:spacing w:after="0" w:line="360" w:lineRule="auto"/>
              <w:rPr>
                <w:rFonts w:ascii="Times New Roman" w:eastAsia="Times New Roman" w:hAnsi="Times New Roman" w:cs="Times New Roman"/>
                <w:sz w:val="26"/>
                <w:szCs w:val="26"/>
              </w:rPr>
            </w:pPr>
            <w:r w:rsidRPr="00B5494B">
              <w:rPr>
                <w:rFonts w:ascii="Times New Roman" w:eastAsia="Times New Roman" w:hAnsi="Times New Roman" w:cs="Times New Roman"/>
                <w:sz w:val="26"/>
                <w:szCs w:val="26"/>
              </w:rPr>
              <w:t>ngayVaoLam</w:t>
            </w:r>
          </w:p>
        </w:tc>
        <w:tc>
          <w:tcPr>
            <w:tcW w:w="1950" w:type="dxa"/>
            <w:shd w:val="clear" w:color="auto" w:fill="auto"/>
            <w:tcMar>
              <w:top w:w="100" w:type="dxa"/>
              <w:left w:w="100" w:type="dxa"/>
              <w:bottom w:w="100" w:type="dxa"/>
              <w:right w:w="100" w:type="dxa"/>
            </w:tcMar>
          </w:tcPr>
          <w:p w14:paraId="2FD1F030" w14:textId="77777777" w:rsidR="0023138C" w:rsidRDefault="0023138C" w:rsidP="00D1541F">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855" w:type="dxa"/>
            <w:shd w:val="clear" w:color="auto" w:fill="auto"/>
            <w:tcMar>
              <w:top w:w="100" w:type="dxa"/>
              <w:left w:w="100" w:type="dxa"/>
              <w:bottom w:w="100" w:type="dxa"/>
              <w:right w:w="100" w:type="dxa"/>
            </w:tcMar>
          </w:tcPr>
          <w:p w14:paraId="23F83B34" w14:textId="77777777" w:rsidR="0023138C" w:rsidRDefault="0023138C" w:rsidP="00D1541F">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05" w:type="dxa"/>
            <w:shd w:val="clear" w:color="auto" w:fill="auto"/>
            <w:tcMar>
              <w:top w:w="100" w:type="dxa"/>
              <w:left w:w="100" w:type="dxa"/>
              <w:bottom w:w="100" w:type="dxa"/>
              <w:right w:w="100" w:type="dxa"/>
            </w:tcMar>
          </w:tcPr>
          <w:p w14:paraId="05040499" w14:textId="77777777" w:rsidR="0023138C" w:rsidRDefault="0023138C" w:rsidP="00D1541F">
            <w:pPr>
              <w:widowControl w:val="0"/>
              <w:spacing w:after="0" w:line="360"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14:paraId="063118BC" w14:textId="77777777" w:rsidR="0023138C" w:rsidRDefault="0023138C" w:rsidP="00D1541F">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vào làm</w:t>
            </w:r>
          </w:p>
        </w:tc>
      </w:tr>
      <w:tr w:rsidR="00752000" w14:paraId="3B447748" w14:textId="77777777" w:rsidTr="00EE5694">
        <w:tc>
          <w:tcPr>
            <w:tcW w:w="780" w:type="dxa"/>
            <w:shd w:val="clear" w:color="auto" w:fill="auto"/>
            <w:tcMar>
              <w:top w:w="100" w:type="dxa"/>
              <w:left w:w="100" w:type="dxa"/>
              <w:bottom w:w="100" w:type="dxa"/>
              <w:right w:w="100" w:type="dxa"/>
            </w:tcMar>
          </w:tcPr>
          <w:p w14:paraId="3F4778D7" w14:textId="77777777" w:rsidR="0023138C" w:rsidRDefault="0023138C" w:rsidP="00EE5694">
            <w:pPr>
              <w:pStyle w:val="ListParagraph"/>
              <w:widowControl w:val="0"/>
              <w:numPr>
                <w:ilvl w:val="0"/>
                <w:numId w:val="19"/>
              </w:numPr>
              <w:spacing w:after="0" w:line="360" w:lineRule="auto"/>
              <w:jc w:val="center"/>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3F3B004" w14:textId="77777777" w:rsidR="0023138C" w:rsidRDefault="0023138C" w:rsidP="00EE5694">
            <w:pPr>
              <w:widowControl w:val="0"/>
              <w:spacing w:after="0" w:line="360" w:lineRule="auto"/>
              <w:rPr>
                <w:rFonts w:ascii="Times New Roman" w:eastAsia="Times New Roman" w:hAnsi="Times New Roman" w:cs="Times New Roman"/>
                <w:sz w:val="26"/>
                <w:szCs w:val="26"/>
              </w:rPr>
            </w:pPr>
          </w:p>
        </w:tc>
        <w:tc>
          <w:tcPr>
            <w:tcW w:w="1740" w:type="dxa"/>
            <w:shd w:val="clear" w:color="auto" w:fill="auto"/>
            <w:tcMar>
              <w:top w:w="100" w:type="dxa"/>
              <w:left w:w="100" w:type="dxa"/>
              <w:bottom w:w="100" w:type="dxa"/>
              <w:right w:w="100" w:type="dxa"/>
            </w:tcMar>
          </w:tcPr>
          <w:p w14:paraId="26B4501D" w14:textId="77777777" w:rsidR="0023138C" w:rsidRPr="00B5494B" w:rsidRDefault="0023138C" w:rsidP="00EE5694">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namSinh</w:t>
            </w:r>
          </w:p>
        </w:tc>
        <w:tc>
          <w:tcPr>
            <w:tcW w:w="1950" w:type="dxa"/>
            <w:shd w:val="clear" w:color="auto" w:fill="auto"/>
            <w:tcMar>
              <w:top w:w="100" w:type="dxa"/>
              <w:left w:w="100" w:type="dxa"/>
              <w:bottom w:w="100" w:type="dxa"/>
              <w:right w:w="100" w:type="dxa"/>
            </w:tcMar>
          </w:tcPr>
          <w:p w14:paraId="6E722706" w14:textId="77777777" w:rsidR="0023138C" w:rsidRDefault="0023138C" w:rsidP="00EE5694">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855" w:type="dxa"/>
            <w:shd w:val="clear" w:color="auto" w:fill="auto"/>
            <w:tcMar>
              <w:top w:w="100" w:type="dxa"/>
              <w:left w:w="100" w:type="dxa"/>
              <w:bottom w:w="100" w:type="dxa"/>
              <w:right w:w="100" w:type="dxa"/>
            </w:tcMar>
          </w:tcPr>
          <w:p w14:paraId="2C4FFDC1" w14:textId="77777777" w:rsidR="0023138C" w:rsidRDefault="0023138C" w:rsidP="00EE5694">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605" w:type="dxa"/>
            <w:shd w:val="clear" w:color="auto" w:fill="auto"/>
            <w:tcMar>
              <w:top w:w="100" w:type="dxa"/>
              <w:left w:w="100" w:type="dxa"/>
              <w:bottom w:w="100" w:type="dxa"/>
              <w:right w:w="100" w:type="dxa"/>
            </w:tcMar>
          </w:tcPr>
          <w:p w14:paraId="13C6903C" w14:textId="77777777" w:rsidR="0023138C" w:rsidRDefault="0023138C" w:rsidP="00EE5694">
            <w:pPr>
              <w:widowControl w:val="0"/>
              <w:spacing w:after="0" w:line="360"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14:paraId="43980D56" w14:textId="77777777" w:rsidR="0023138C" w:rsidRPr="00F60DB9" w:rsidRDefault="0023138C" w:rsidP="00EE5694">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Năm</w:t>
            </w:r>
            <w:r>
              <w:rPr>
                <w:rFonts w:ascii="Times New Roman" w:eastAsia="Times New Roman" w:hAnsi="Times New Roman" w:cs="Times New Roman"/>
                <w:sz w:val="26"/>
                <w:szCs w:val="26"/>
                <w:lang w:val="vi-VN"/>
              </w:rPr>
              <w:t xml:space="preserve"> sinh</w:t>
            </w:r>
          </w:p>
        </w:tc>
      </w:tr>
      <w:tr w:rsidR="00752000" w14:paraId="68683C4F" w14:textId="77777777" w:rsidTr="009E0499">
        <w:tc>
          <w:tcPr>
            <w:tcW w:w="780" w:type="dxa"/>
            <w:shd w:val="clear" w:color="auto" w:fill="auto"/>
            <w:tcMar>
              <w:top w:w="100" w:type="dxa"/>
              <w:left w:w="100" w:type="dxa"/>
              <w:bottom w:w="100" w:type="dxa"/>
              <w:right w:w="100" w:type="dxa"/>
            </w:tcMar>
          </w:tcPr>
          <w:p w14:paraId="2E56187F" w14:textId="77777777" w:rsidR="0023138C" w:rsidRPr="005368B4" w:rsidRDefault="0023138C" w:rsidP="009E0499">
            <w:pPr>
              <w:pStyle w:val="ListParagraph"/>
              <w:widowControl w:val="0"/>
              <w:numPr>
                <w:ilvl w:val="0"/>
                <w:numId w:val="19"/>
              </w:numPr>
              <w:spacing w:after="0" w:line="360" w:lineRule="auto"/>
              <w:jc w:val="center"/>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7F69F12" w14:textId="77777777" w:rsidR="0023138C" w:rsidRDefault="0023138C" w:rsidP="009E0499">
            <w:pPr>
              <w:widowControl w:val="0"/>
              <w:spacing w:after="0" w:line="360" w:lineRule="auto"/>
              <w:rPr>
                <w:rFonts w:ascii="Times New Roman" w:eastAsia="Times New Roman" w:hAnsi="Times New Roman" w:cs="Times New Roman"/>
                <w:sz w:val="26"/>
                <w:szCs w:val="26"/>
              </w:rPr>
            </w:pPr>
          </w:p>
        </w:tc>
        <w:tc>
          <w:tcPr>
            <w:tcW w:w="1740" w:type="dxa"/>
            <w:shd w:val="clear" w:color="auto" w:fill="auto"/>
            <w:tcMar>
              <w:top w:w="100" w:type="dxa"/>
              <w:left w:w="100" w:type="dxa"/>
              <w:bottom w:w="100" w:type="dxa"/>
              <w:right w:w="100" w:type="dxa"/>
            </w:tcMar>
          </w:tcPr>
          <w:p w14:paraId="0B4154B4" w14:textId="77777777" w:rsidR="0023138C" w:rsidRDefault="0023138C" w:rsidP="009E0499">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trangThai</w:t>
            </w:r>
          </w:p>
        </w:tc>
        <w:tc>
          <w:tcPr>
            <w:tcW w:w="1950" w:type="dxa"/>
            <w:shd w:val="clear" w:color="auto" w:fill="auto"/>
            <w:tcMar>
              <w:top w:w="100" w:type="dxa"/>
              <w:left w:w="100" w:type="dxa"/>
              <w:bottom w:w="100" w:type="dxa"/>
              <w:right w:w="100" w:type="dxa"/>
            </w:tcMar>
          </w:tcPr>
          <w:p w14:paraId="645B24BA" w14:textId="77777777" w:rsidR="0023138C" w:rsidRDefault="0023138C" w:rsidP="009E0499">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855" w:type="dxa"/>
            <w:shd w:val="clear" w:color="auto" w:fill="auto"/>
            <w:tcMar>
              <w:top w:w="100" w:type="dxa"/>
              <w:left w:w="100" w:type="dxa"/>
              <w:bottom w:w="100" w:type="dxa"/>
              <w:right w:w="100" w:type="dxa"/>
            </w:tcMar>
          </w:tcPr>
          <w:p w14:paraId="179CDB46" w14:textId="77777777" w:rsidR="0023138C" w:rsidRDefault="0023138C" w:rsidP="009E0499">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05" w:type="dxa"/>
            <w:shd w:val="clear" w:color="auto" w:fill="auto"/>
            <w:tcMar>
              <w:top w:w="100" w:type="dxa"/>
              <w:left w:w="100" w:type="dxa"/>
              <w:bottom w:w="100" w:type="dxa"/>
              <w:right w:w="100" w:type="dxa"/>
            </w:tcMar>
          </w:tcPr>
          <w:p w14:paraId="7794CEE3" w14:textId="77777777" w:rsidR="0023138C" w:rsidRDefault="0023138C" w:rsidP="009E0499">
            <w:pPr>
              <w:widowControl w:val="0"/>
              <w:spacing w:after="0" w:line="360"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14:paraId="22D1DF17" w14:textId="77777777" w:rsidR="0023138C" w:rsidRDefault="0023138C" w:rsidP="009E0499">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w:t>
            </w:r>
          </w:p>
        </w:tc>
      </w:tr>
      <w:tr w:rsidR="00752000" w14:paraId="79A8A245" w14:textId="77777777" w:rsidTr="009E0499">
        <w:tc>
          <w:tcPr>
            <w:tcW w:w="780" w:type="dxa"/>
            <w:shd w:val="clear" w:color="auto" w:fill="auto"/>
            <w:tcMar>
              <w:top w:w="100" w:type="dxa"/>
              <w:left w:w="100" w:type="dxa"/>
              <w:bottom w:w="100" w:type="dxa"/>
              <w:right w:w="100" w:type="dxa"/>
            </w:tcMar>
          </w:tcPr>
          <w:p w14:paraId="168F3DFE" w14:textId="77777777" w:rsidR="0023138C" w:rsidRPr="005368B4" w:rsidRDefault="0023138C" w:rsidP="0023138C">
            <w:pPr>
              <w:pStyle w:val="ListParagraph"/>
              <w:widowControl w:val="0"/>
              <w:numPr>
                <w:ilvl w:val="0"/>
                <w:numId w:val="19"/>
              </w:numPr>
              <w:spacing w:after="0" w:line="360" w:lineRule="auto"/>
              <w:jc w:val="center"/>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049F4C5" w14:textId="77777777" w:rsidR="0023138C" w:rsidRDefault="0023138C" w:rsidP="0023138C">
            <w:pPr>
              <w:widowControl w:val="0"/>
              <w:spacing w:after="0" w:line="360" w:lineRule="auto"/>
              <w:rPr>
                <w:rFonts w:ascii="Times New Roman" w:eastAsia="Times New Roman" w:hAnsi="Times New Roman" w:cs="Times New Roman"/>
                <w:sz w:val="26"/>
                <w:szCs w:val="26"/>
              </w:rPr>
            </w:pPr>
          </w:p>
        </w:tc>
        <w:tc>
          <w:tcPr>
            <w:tcW w:w="1740" w:type="dxa"/>
            <w:shd w:val="clear" w:color="auto" w:fill="auto"/>
            <w:tcMar>
              <w:top w:w="100" w:type="dxa"/>
              <w:left w:w="100" w:type="dxa"/>
              <w:bottom w:w="100" w:type="dxa"/>
              <w:right w:w="100" w:type="dxa"/>
            </w:tcMar>
          </w:tcPr>
          <w:p w14:paraId="003FE597" w14:textId="549DF8B0" w:rsidR="0023138C" w:rsidRDefault="0023138C" w:rsidP="0023138C">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trinhDo</w:t>
            </w:r>
          </w:p>
        </w:tc>
        <w:tc>
          <w:tcPr>
            <w:tcW w:w="1950" w:type="dxa"/>
            <w:shd w:val="clear" w:color="auto" w:fill="auto"/>
            <w:tcMar>
              <w:top w:w="100" w:type="dxa"/>
              <w:left w:w="100" w:type="dxa"/>
              <w:bottom w:w="100" w:type="dxa"/>
              <w:right w:w="100" w:type="dxa"/>
            </w:tcMar>
          </w:tcPr>
          <w:p w14:paraId="2E5771ED" w14:textId="75D975A5" w:rsidR="0023138C" w:rsidRDefault="0023138C" w:rsidP="0023138C">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855" w:type="dxa"/>
            <w:shd w:val="clear" w:color="auto" w:fill="auto"/>
            <w:tcMar>
              <w:top w:w="100" w:type="dxa"/>
              <w:left w:w="100" w:type="dxa"/>
              <w:bottom w:w="100" w:type="dxa"/>
              <w:right w:w="100" w:type="dxa"/>
            </w:tcMar>
          </w:tcPr>
          <w:p w14:paraId="6BBA610C" w14:textId="46815EAD" w:rsidR="0023138C" w:rsidRDefault="0023138C" w:rsidP="0023138C">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605" w:type="dxa"/>
            <w:shd w:val="clear" w:color="auto" w:fill="auto"/>
            <w:tcMar>
              <w:top w:w="100" w:type="dxa"/>
              <w:left w:w="100" w:type="dxa"/>
              <w:bottom w:w="100" w:type="dxa"/>
              <w:right w:w="100" w:type="dxa"/>
            </w:tcMar>
          </w:tcPr>
          <w:p w14:paraId="6829EA51" w14:textId="77777777" w:rsidR="0023138C" w:rsidRDefault="0023138C" w:rsidP="0023138C">
            <w:pPr>
              <w:widowControl w:val="0"/>
              <w:spacing w:after="0" w:line="360"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14:paraId="2B0F0111" w14:textId="0C50085D" w:rsidR="0023138C" w:rsidRDefault="0023138C" w:rsidP="0023138C">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Trình độ</w:t>
            </w:r>
          </w:p>
        </w:tc>
      </w:tr>
      <w:tr w:rsidR="00752000" w14:paraId="0A4AE9C8" w14:textId="77777777">
        <w:tc>
          <w:tcPr>
            <w:tcW w:w="780" w:type="dxa"/>
            <w:shd w:val="clear" w:color="auto" w:fill="auto"/>
            <w:tcMar>
              <w:top w:w="100" w:type="dxa"/>
              <w:left w:w="100" w:type="dxa"/>
              <w:bottom w:w="100" w:type="dxa"/>
              <w:right w:w="100" w:type="dxa"/>
            </w:tcMar>
          </w:tcPr>
          <w:p w14:paraId="4C015C20" w14:textId="282C4FF4" w:rsidR="0023138C" w:rsidRPr="005368B4" w:rsidRDefault="0023138C" w:rsidP="0023138C">
            <w:pPr>
              <w:pStyle w:val="ListParagraph"/>
              <w:widowControl w:val="0"/>
              <w:numPr>
                <w:ilvl w:val="0"/>
                <w:numId w:val="19"/>
              </w:numPr>
              <w:spacing w:after="0" w:line="360" w:lineRule="auto"/>
              <w:jc w:val="center"/>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6B381ECD" w14:textId="77777777" w:rsidR="0023138C" w:rsidRDefault="0023138C" w:rsidP="0023138C">
            <w:pPr>
              <w:widowControl w:val="0"/>
              <w:spacing w:after="0" w:line="360" w:lineRule="auto"/>
              <w:rPr>
                <w:rFonts w:ascii="Times New Roman" w:eastAsia="Times New Roman" w:hAnsi="Times New Roman" w:cs="Times New Roman"/>
                <w:sz w:val="26"/>
                <w:szCs w:val="26"/>
              </w:rPr>
            </w:pPr>
          </w:p>
        </w:tc>
        <w:tc>
          <w:tcPr>
            <w:tcW w:w="1740" w:type="dxa"/>
            <w:shd w:val="clear" w:color="auto" w:fill="auto"/>
            <w:tcMar>
              <w:top w:w="100" w:type="dxa"/>
              <w:left w:w="100" w:type="dxa"/>
              <w:bottom w:w="100" w:type="dxa"/>
              <w:right w:w="100" w:type="dxa"/>
            </w:tcMar>
          </w:tcPr>
          <w:p w14:paraId="63027CE1" w14:textId="0AEA1CA1" w:rsidR="0023138C" w:rsidRDefault="0023138C" w:rsidP="0023138C">
            <w:pPr>
              <w:widowControl w:val="0"/>
              <w:spacing w:after="0" w:line="360" w:lineRule="auto"/>
              <w:rPr>
                <w:rFonts w:ascii="Times New Roman" w:eastAsia="Times New Roman" w:hAnsi="Times New Roman" w:cs="Times New Roman"/>
                <w:sz w:val="26"/>
                <w:szCs w:val="26"/>
              </w:rPr>
            </w:pPr>
            <w:r w:rsidRPr="009907A6">
              <w:rPr>
                <w:rFonts w:ascii="Times New Roman" w:eastAsia="Times New Roman" w:hAnsi="Times New Roman" w:cs="Times New Roman"/>
                <w:sz w:val="26"/>
                <w:szCs w:val="26"/>
              </w:rPr>
              <w:t>gioiTinh</w:t>
            </w:r>
          </w:p>
        </w:tc>
        <w:tc>
          <w:tcPr>
            <w:tcW w:w="1950" w:type="dxa"/>
            <w:shd w:val="clear" w:color="auto" w:fill="auto"/>
            <w:tcMar>
              <w:top w:w="100" w:type="dxa"/>
              <w:left w:w="100" w:type="dxa"/>
              <w:bottom w:w="100" w:type="dxa"/>
              <w:right w:w="100" w:type="dxa"/>
            </w:tcMar>
          </w:tcPr>
          <w:p w14:paraId="717DBED8" w14:textId="1CEF700E" w:rsidR="0023138C" w:rsidRDefault="0023138C" w:rsidP="0023138C">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855" w:type="dxa"/>
            <w:shd w:val="clear" w:color="auto" w:fill="auto"/>
            <w:tcMar>
              <w:top w:w="100" w:type="dxa"/>
              <w:left w:w="100" w:type="dxa"/>
              <w:bottom w:w="100" w:type="dxa"/>
              <w:right w:w="100" w:type="dxa"/>
            </w:tcMar>
          </w:tcPr>
          <w:p w14:paraId="000F4F05" w14:textId="19A180DB" w:rsidR="0023138C" w:rsidRDefault="0023138C" w:rsidP="0023138C">
            <w:pPr>
              <w:widowControl w:val="0"/>
              <w:spacing w:after="0" w:line="360" w:lineRule="auto"/>
              <w:rPr>
                <w:rFonts w:ascii="Times New Roman" w:eastAsia="Times New Roman" w:hAnsi="Times New Roman" w:cs="Times New Roman"/>
                <w:sz w:val="26"/>
                <w:szCs w:val="26"/>
              </w:rPr>
            </w:pPr>
            <w:r w:rsidRPr="38E15DFB">
              <w:rPr>
                <w:rFonts w:ascii="Times New Roman" w:eastAsia="Times New Roman" w:hAnsi="Times New Roman" w:cs="Times New Roman"/>
                <w:sz w:val="26"/>
                <w:szCs w:val="26"/>
              </w:rPr>
              <w:t>Not null</w:t>
            </w:r>
          </w:p>
        </w:tc>
        <w:tc>
          <w:tcPr>
            <w:tcW w:w="1605" w:type="dxa"/>
            <w:shd w:val="clear" w:color="auto" w:fill="auto"/>
            <w:tcMar>
              <w:top w:w="100" w:type="dxa"/>
              <w:left w:w="100" w:type="dxa"/>
              <w:bottom w:w="100" w:type="dxa"/>
              <w:right w:w="100" w:type="dxa"/>
            </w:tcMar>
          </w:tcPr>
          <w:p w14:paraId="665731AE" w14:textId="77777777" w:rsidR="0023138C" w:rsidRDefault="0023138C" w:rsidP="0023138C">
            <w:pPr>
              <w:widowControl w:val="0"/>
              <w:spacing w:after="0" w:line="360"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14:paraId="3A19C943" w14:textId="4BF430C6" w:rsidR="0023138C" w:rsidRPr="009907A6" w:rsidRDefault="0023138C" w:rsidP="0023138C">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Giới</w:t>
            </w:r>
            <w:r>
              <w:rPr>
                <w:rFonts w:ascii="Times New Roman" w:eastAsia="Times New Roman" w:hAnsi="Times New Roman" w:cs="Times New Roman"/>
                <w:sz w:val="26"/>
                <w:szCs w:val="26"/>
                <w:lang w:val="vi-VN"/>
              </w:rPr>
              <w:t xml:space="preserve"> tính</w:t>
            </w:r>
          </w:p>
        </w:tc>
      </w:tr>
      <w:tr w:rsidR="00752000" w14:paraId="782D5731" w14:textId="77777777">
        <w:tc>
          <w:tcPr>
            <w:tcW w:w="780" w:type="dxa"/>
            <w:shd w:val="clear" w:color="auto" w:fill="auto"/>
            <w:tcMar>
              <w:top w:w="100" w:type="dxa"/>
              <w:left w:w="100" w:type="dxa"/>
              <w:bottom w:w="100" w:type="dxa"/>
              <w:right w:w="100" w:type="dxa"/>
            </w:tcMar>
          </w:tcPr>
          <w:p w14:paraId="0223665B" w14:textId="77777777" w:rsidR="0023138C" w:rsidRDefault="0023138C" w:rsidP="0023138C">
            <w:pPr>
              <w:pStyle w:val="ListParagraph"/>
              <w:widowControl w:val="0"/>
              <w:numPr>
                <w:ilvl w:val="0"/>
                <w:numId w:val="19"/>
              </w:numPr>
              <w:spacing w:after="0" w:line="360" w:lineRule="auto"/>
              <w:jc w:val="center"/>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31A588C" w14:textId="77777777" w:rsidR="0023138C" w:rsidRDefault="0023138C" w:rsidP="0023138C">
            <w:pPr>
              <w:widowControl w:val="0"/>
              <w:spacing w:after="0" w:line="360" w:lineRule="auto"/>
              <w:rPr>
                <w:rFonts w:ascii="Times New Roman" w:eastAsia="Times New Roman" w:hAnsi="Times New Roman" w:cs="Times New Roman"/>
                <w:sz w:val="26"/>
                <w:szCs w:val="26"/>
              </w:rPr>
            </w:pPr>
          </w:p>
        </w:tc>
        <w:tc>
          <w:tcPr>
            <w:tcW w:w="1740" w:type="dxa"/>
            <w:shd w:val="clear" w:color="auto" w:fill="auto"/>
            <w:tcMar>
              <w:top w:w="100" w:type="dxa"/>
              <w:left w:w="100" w:type="dxa"/>
              <w:bottom w:w="100" w:type="dxa"/>
              <w:right w:w="100" w:type="dxa"/>
            </w:tcMar>
          </w:tcPr>
          <w:p w14:paraId="44C3C223" w14:textId="67E15114" w:rsidR="0023138C" w:rsidRDefault="0023138C" w:rsidP="0023138C">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cccd</w:t>
            </w:r>
          </w:p>
        </w:tc>
        <w:tc>
          <w:tcPr>
            <w:tcW w:w="1950" w:type="dxa"/>
            <w:shd w:val="clear" w:color="auto" w:fill="auto"/>
            <w:tcMar>
              <w:top w:w="100" w:type="dxa"/>
              <w:left w:w="100" w:type="dxa"/>
              <w:bottom w:w="100" w:type="dxa"/>
              <w:right w:w="100" w:type="dxa"/>
            </w:tcMar>
          </w:tcPr>
          <w:p w14:paraId="24FB89F0" w14:textId="4068DFBB" w:rsidR="0023138C" w:rsidRDefault="0023138C" w:rsidP="0023138C">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nvarchar(12)</w:t>
            </w:r>
          </w:p>
        </w:tc>
        <w:tc>
          <w:tcPr>
            <w:tcW w:w="855" w:type="dxa"/>
            <w:shd w:val="clear" w:color="auto" w:fill="auto"/>
            <w:tcMar>
              <w:top w:w="100" w:type="dxa"/>
              <w:left w:w="100" w:type="dxa"/>
              <w:bottom w:w="100" w:type="dxa"/>
              <w:right w:w="100" w:type="dxa"/>
            </w:tcMar>
          </w:tcPr>
          <w:p w14:paraId="60E79221" w14:textId="047F5135" w:rsidR="0023138C" w:rsidRDefault="0023138C" w:rsidP="0023138C">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 </w:t>
            </w:r>
            <w:r>
              <w:rPr>
                <w:rFonts w:ascii="Times New Roman" w:eastAsia="Times New Roman" w:hAnsi="Times New Roman" w:cs="Times New Roman"/>
                <w:sz w:val="26"/>
                <w:szCs w:val="26"/>
              </w:rPr>
              <w:lastRenderedPageBreak/>
              <w:t>null</w:t>
            </w:r>
          </w:p>
        </w:tc>
        <w:tc>
          <w:tcPr>
            <w:tcW w:w="1605" w:type="dxa"/>
            <w:shd w:val="clear" w:color="auto" w:fill="auto"/>
            <w:tcMar>
              <w:top w:w="100" w:type="dxa"/>
              <w:left w:w="100" w:type="dxa"/>
              <w:bottom w:w="100" w:type="dxa"/>
              <w:right w:w="100" w:type="dxa"/>
            </w:tcMar>
          </w:tcPr>
          <w:p w14:paraId="2EDDE2F1" w14:textId="77777777" w:rsidR="0023138C" w:rsidRDefault="0023138C" w:rsidP="0023138C">
            <w:pPr>
              <w:widowControl w:val="0"/>
              <w:spacing w:after="0" w:line="360"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14:paraId="1158010F" w14:textId="1CDBAE8C" w:rsidR="0023138C" w:rsidRDefault="0023138C" w:rsidP="0023138C">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Căn cước công dân</w:t>
            </w:r>
          </w:p>
        </w:tc>
      </w:tr>
      <w:tr w:rsidR="00752000" w14:paraId="5A5074D4" w14:textId="77777777">
        <w:tc>
          <w:tcPr>
            <w:tcW w:w="780" w:type="dxa"/>
            <w:shd w:val="clear" w:color="auto" w:fill="auto"/>
            <w:tcMar>
              <w:top w:w="100" w:type="dxa"/>
              <w:left w:w="100" w:type="dxa"/>
              <w:bottom w:w="100" w:type="dxa"/>
              <w:right w:w="100" w:type="dxa"/>
            </w:tcMar>
          </w:tcPr>
          <w:p w14:paraId="48DED688" w14:textId="77777777" w:rsidR="0023138C" w:rsidRDefault="0023138C" w:rsidP="0023138C">
            <w:pPr>
              <w:pStyle w:val="ListParagraph"/>
              <w:widowControl w:val="0"/>
              <w:numPr>
                <w:ilvl w:val="0"/>
                <w:numId w:val="19"/>
              </w:numPr>
              <w:spacing w:after="0" w:line="360" w:lineRule="auto"/>
              <w:jc w:val="center"/>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7D8EC5C" w14:textId="77777777" w:rsidR="0023138C" w:rsidRDefault="0023138C" w:rsidP="0023138C">
            <w:pPr>
              <w:widowControl w:val="0"/>
              <w:spacing w:after="0" w:line="360" w:lineRule="auto"/>
              <w:rPr>
                <w:rFonts w:ascii="Times New Roman" w:eastAsia="Times New Roman" w:hAnsi="Times New Roman" w:cs="Times New Roman"/>
                <w:sz w:val="26"/>
                <w:szCs w:val="26"/>
              </w:rPr>
            </w:pPr>
          </w:p>
        </w:tc>
        <w:tc>
          <w:tcPr>
            <w:tcW w:w="1740" w:type="dxa"/>
            <w:shd w:val="clear" w:color="auto" w:fill="auto"/>
            <w:tcMar>
              <w:top w:w="100" w:type="dxa"/>
              <w:left w:w="100" w:type="dxa"/>
              <w:bottom w:w="100" w:type="dxa"/>
              <w:right w:w="100" w:type="dxa"/>
            </w:tcMar>
          </w:tcPr>
          <w:p w14:paraId="47F04DCD" w14:textId="689455F8" w:rsidR="0023138C" w:rsidRDefault="0023138C" w:rsidP="0023138C">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tienLuong</w:t>
            </w:r>
          </w:p>
        </w:tc>
        <w:tc>
          <w:tcPr>
            <w:tcW w:w="1950" w:type="dxa"/>
            <w:shd w:val="clear" w:color="auto" w:fill="auto"/>
            <w:tcMar>
              <w:top w:w="100" w:type="dxa"/>
              <w:left w:w="100" w:type="dxa"/>
              <w:bottom w:w="100" w:type="dxa"/>
              <w:right w:w="100" w:type="dxa"/>
            </w:tcMar>
          </w:tcPr>
          <w:p w14:paraId="68E59D24" w14:textId="335BFF9D" w:rsidR="0023138C" w:rsidRDefault="0023138C" w:rsidP="0023138C">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855" w:type="dxa"/>
            <w:shd w:val="clear" w:color="auto" w:fill="auto"/>
            <w:tcMar>
              <w:top w:w="100" w:type="dxa"/>
              <w:left w:w="100" w:type="dxa"/>
              <w:bottom w:w="100" w:type="dxa"/>
              <w:right w:w="100" w:type="dxa"/>
            </w:tcMar>
          </w:tcPr>
          <w:p w14:paraId="4BCA6EF4" w14:textId="24B467AA" w:rsidR="0023138C" w:rsidRDefault="0023138C" w:rsidP="0023138C">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605" w:type="dxa"/>
            <w:shd w:val="clear" w:color="auto" w:fill="auto"/>
            <w:tcMar>
              <w:top w:w="100" w:type="dxa"/>
              <w:left w:w="100" w:type="dxa"/>
              <w:bottom w:w="100" w:type="dxa"/>
              <w:right w:w="100" w:type="dxa"/>
            </w:tcMar>
          </w:tcPr>
          <w:p w14:paraId="300F70AA" w14:textId="77777777" w:rsidR="0023138C" w:rsidRDefault="0023138C" w:rsidP="0023138C">
            <w:pPr>
              <w:widowControl w:val="0"/>
              <w:spacing w:after="0" w:line="360"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14:paraId="5B62046B" w14:textId="345E58B7" w:rsidR="0023138C" w:rsidRDefault="0023138C" w:rsidP="0023138C">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lương</w:t>
            </w:r>
          </w:p>
        </w:tc>
      </w:tr>
    </w:tbl>
    <w:p w14:paraId="1FBAFEDF" w14:textId="48731095" w:rsidR="00795A5E" w:rsidRDefault="00795A5E" w:rsidP="00280EA0">
      <w:pPr>
        <w:spacing w:line="360" w:lineRule="auto"/>
      </w:pPr>
    </w:p>
    <w:p w14:paraId="401EE59A" w14:textId="05B4DE7D" w:rsidR="004735D5" w:rsidRPr="004735D5" w:rsidRDefault="00DB4F9F" w:rsidP="00280EA0">
      <w:pPr>
        <w:pStyle w:val="Heading4"/>
        <w:spacing w:line="360" w:lineRule="auto"/>
      </w:pPr>
      <w:r>
        <w:t>Bảng 2.2.2: NhanVien</w:t>
      </w:r>
      <w:r w:rsidR="00683A70">
        <w:t xml:space="preserve"> </w:t>
      </w:r>
      <w:r>
        <w:t>(Nhân viên)</w:t>
      </w:r>
    </w:p>
    <w:p w14:paraId="70CA8EE6" w14:textId="0422E268" w:rsidR="00F75069" w:rsidRPr="00C61C50" w:rsidRDefault="00F75069" w:rsidP="00A27B42">
      <w:pPr>
        <w:pStyle w:val="Heading3"/>
        <w:numPr>
          <w:ilvl w:val="0"/>
          <w:numId w:val="15"/>
        </w:numPr>
        <w:spacing w:line="360" w:lineRule="auto"/>
        <w:ind w:left="567" w:hanging="567"/>
      </w:pPr>
      <w:bookmarkStart w:id="24" w:name="_Toc179146106"/>
      <w:bookmarkStart w:id="25" w:name="_Toc180955945"/>
      <w:r w:rsidRPr="00C61C50">
        <w:t xml:space="preserve">Bảng </w:t>
      </w:r>
      <w:bookmarkEnd w:id="24"/>
      <w:r w:rsidR="00BF20C8" w:rsidRPr="00C61C50">
        <w:t>SanPham</w:t>
      </w:r>
      <w:bookmarkEnd w:id="25"/>
    </w:p>
    <w:tbl>
      <w:tblPr>
        <w:tblW w:w="1018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705"/>
        <w:gridCol w:w="825"/>
        <w:gridCol w:w="1755"/>
        <w:gridCol w:w="2010"/>
        <w:gridCol w:w="885"/>
        <w:gridCol w:w="1620"/>
        <w:gridCol w:w="2385"/>
      </w:tblGrid>
      <w:tr w:rsidR="00532A83" w14:paraId="590440C3" w14:textId="77777777" w:rsidTr="31CE94FB">
        <w:tc>
          <w:tcPr>
            <w:tcW w:w="705" w:type="dxa"/>
            <w:shd w:val="clear" w:color="auto" w:fill="D9D9D9" w:themeFill="background1" w:themeFillShade="D9"/>
            <w:tcMar>
              <w:top w:w="100" w:type="dxa"/>
              <w:left w:w="100" w:type="dxa"/>
              <w:bottom w:w="100" w:type="dxa"/>
              <w:right w:w="100" w:type="dxa"/>
            </w:tcMar>
          </w:tcPr>
          <w:p w14:paraId="63D07CD6" w14:textId="77777777" w:rsidR="00795A5E" w:rsidRDefault="00795A5E" w:rsidP="00FE230E">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825" w:type="dxa"/>
            <w:shd w:val="clear" w:color="auto" w:fill="D9D9D9" w:themeFill="background1" w:themeFillShade="D9"/>
            <w:tcMar>
              <w:top w:w="100" w:type="dxa"/>
              <w:left w:w="100" w:type="dxa"/>
              <w:bottom w:w="100" w:type="dxa"/>
              <w:right w:w="100" w:type="dxa"/>
            </w:tcMar>
          </w:tcPr>
          <w:p w14:paraId="5052170D"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1755" w:type="dxa"/>
            <w:shd w:val="clear" w:color="auto" w:fill="D9D9D9" w:themeFill="background1" w:themeFillShade="D9"/>
            <w:tcMar>
              <w:top w:w="100" w:type="dxa"/>
              <w:left w:w="100" w:type="dxa"/>
              <w:bottom w:w="100" w:type="dxa"/>
              <w:right w:w="100" w:type="dxa"/>
            </w:tcMar>
          </w:tcPr>
          <w:p w14:paraId="784B2A7B"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w:t>
            </w:r>
          </w:p>
        </w:tc>
        <w:tc>
          <w:tcPr>
            <w:tcW w:w="2010" w:type="dxa"/>
            <w:shd w:val="clear" w:color="auto" w:fill="D9D9D9" w:themeFill="background1" w:themeFillShade="D9"/>
            <w:tcMar>
              <w:top w:w="100" w:type="dxa"/>
              <w:left w:w="100" w:type="dxa"/>
              <w:bottom w:w="100" w:type="dxa"/>
              <w:right w:w="100" w:type="dxa"/>
            </w:tcMar>
          </w:tcPr>
          <w:p w14:paraId="76A9ABF0"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885" w:type="dxa"/>
            <w:shd w:val="clear" w:color="auto" w:fill="D9D9D9" w:themeFill="background1" w:themeFillShade="D9"/>
            <w:tcMar>
              <w:top w:w="100" w:type="dxa"/>
              <w:left w:w="100" w:type="dxa"/>
              <w:bottom w:w="100" w:type="dxa"/>
              <w:right w:w="100" w:type="dxa"/>
            </w:tcMar>
          </w:tcPr>
          <w:p w14:paraId="66360EBF"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Null</w:t>
            </w:r>
          </w:p>
        </w:tc>
        <w:tc>
          <w:tcPr>
            <w:tcW w:w="1620" w:type="dxa"/>
            <w:shd w:val="clear" w:color="auto" w:fill="D9D9D9" w:themeFill="background1" w:themeFillShade="D9"/>
            <w:tcMar>
              <w:top w:w="100" w:type="dxa"/>
              <w:left w:w="100" w:type="dxa"/>
              <w:bottom w:w="100" w:type="dxa"/>
              <w:right w:w="100" w:type="dxa"/>
            </w:tcMar>
          </w:tcPr>
          <w:p w14:paraId="42E09944"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Tham Chiếu</w:t>
            </w:r>
          </w:p>
        </w:tc>
        <w:tc>
          <w:tcPr>
            <w:tcW w:w="2385" w:type="dxa"/>
            <w:shd w:val="clear" w:color="auto" w:fill="D9D9D9" w:themeFill="background1" w:themeFillShade="D9"/>
            <w:tcMar>
              <w:top w:w="100" w:type="dxa"/>
              <w:left w:w="100" w:type="dxa"/>
              <w:bottom w:w="100" w:type="dxa"/>
              <w:right w:w="100" w:type="dxa"/>
            </w:tcMar>
          </w:tcPr>
          <w:p w14:paraId="3D64A46A"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795A5E" w14:paraId="7802AE72" w14:textId="77777777" w:rsidTr="31CE94FB">
        <w:tc>
          <w:tcPr>
            <w:tcW w:w="705" w:type="dxa"/>
            <w:shd w:val="clear" w:color="auto" w:fill="auto"/>
            <w:tcMar>
              <w:top w:w="100" w:type="dxa"/>
              <w:left w:w="100" w:type="dxa"/>
              <w:bottom w:w="100" w:type="dxa"/>
              <w:right w:w="100" w:type="dxa"/>
            </w:tcMar>
          </w:tcPr>
          <w:p w14:paraId="133552E8" w14:textId="0FD2A599" w:rsidR="00795A5E" w:rsidRPr="005368B4" w:rsidRDefault="00795A5E" w:rsidP="00FE230E">
            <w:pPr>
              <w:pStyle w:val="ListParagraph"/>
              <w:widowControl w:val="0"/>
              <w:numPr>
                <w:ilvl w:val="0"/>
                <w:numId w:val="20"/>
              </w:numPr>
              <w:spacing w:after="0" w:line="360" w:lineRule="auto"/>
              <w:jc w:val="center"/>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7FBA4E7E" w14:textId="77777777" w:rsidR="00795A5E" w:rsidRDefault="00795A5E" w:rsidP="005368B4">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PK</w:t>
            </w:r>
          </w:p>
        </w:tc>
        <w:tc>
          <w:tcPr>
            <w:tcW w:w="1755" w:type="dxa"/>
            <w:shd w:val="clear" w:color="auto" w:fill="auto"/>
            <w:tcMar>
              <w:top w:w="100" w:type="dxa"/>
              <w:left w:w="100" w:type="dxa"/>
              <w:bottom w:w="100" w:type="dxa"/>
              <w:right w:w="100" w:type="dxa"/>
            </w:tcMar>
          </w:tcPr>
          <w:p w14:paraId="29622B2A" w14:textId="5CC546E4" w:rsidR="00795A5E" w:rsidRDefault="004D42FC"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maSanPham</w:t>
            </w:r>
          </w:p>
        </w:tc>
        <w:tc>
          <w:tcPr>
            <w:tcW w:w="2010" w:type="dxa"/>
            <w:shd w:val="clear" w:color="auto" w:fill="auto"/>
            <w:tcMar>
              <w:top w:w="100" w:type="dxa"/>
              <w:left w:w="100" w:type="dxa"/>
              <w:bottom w:w="100" w:type="dxa"/>
              <w:right w:w="100" w:type="dxa"/>
            </w:tcMar>
          </w:tcPr>
          <w:p w14:paraId="361EB99C" w14:textId="60265EAA" w:rsidR="00795A5E" w:rsidRDefault="00795A5E"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r w:rsidR="00064944">
              <w:rPr>
                <w:rFonts w:ascii="Times New Roman" w:eastAsia="Times New Roman" w:hAnsi="Times New Roman" w:cs="Times New Roman"/>
                <w:sz w:val="26"/>
                <w:szCs w:val="26"/>
              </w:rPr>
              <w:t>5</w:t>
            </w:r>
            <w:r>
              <w:rPr>
                <w:rFonts w:ascii="Times New Roman" w:eastAsia="Times New Roman" w:hAnsi="Times New Roman" w:cs="Times New Roman"/>
                <w:sz w:val="26"/>
                <w:szCs w:val="26"/>
              </w:rPr>
              <w:t>0)</w:t>
            </w:r>
          </w:p>
        </w:tc>
        <w:tc>
          <w:tcPr>
            <w:tcW w:w="885" w:type="dxa"/>
            <w:shd w:val="clear" w:color="auto" w:fill="auto"/>
            <w:tcMar>
              <w:top w:w="100" w:type="dxa"/>
              <w:left w:w="100" w:type="dxa"/>
              <w:bottom w:w="100" w:type="dxa"/>
              <w:right w:w="100" w:type="dxa"/>
            </w:tcMar>
          </w:tcPr>
          <w:p w14:paraId="53C356DC" w14:textId="2913D7E1" w:rsidR="00795A5E" w:rsidRDefault="00526248"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20" w:type="dxa"/>
            <w:shd w:val="clear" w:color="auto" w:fill="auto"/>
            <w:tcMar>
              <w:top w:w="100" w:type="dxa"/>
              <w:left w:w="100" w:type="dxa"/>
              <w:bottom w:w="100" w:type="dxa"/>
              <w:right w:w="100" w:type="dxa"/>
            </w:tcMar>
          </w:tcPr>
          <w:p w14:paraId="07E810D0"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6CD9BBB3" w14:textId="5496DABC" w:rsidR="00795A5E" w:rsidRPr="00F920BF" w:rsidRDefault="00F920BF"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Mã</w:t>
            </w:r>
            <w:r>
              <w:rPr>
                <w:rFonts w:ascii="Times New Roman" w:eastAsia="Times New Roman" w:hAnsi="Times New Roman" w:cs="Times New Roman"/>
                <w:sz w:val="26"/>
                <w:szCs w:val="26"/>
                <w:lang w:val="vi-VN"/>
              </w:rPr>
              <w:t xml:space="preserve"> </w:t>
            </w:r>
            <w:r w:rsidR="00F761AC">
              <w:rPr>
                <w:rFonts w:ascii="Times New Roman" w:eastAsia="Times New Roman" w:hAnsi="Times New Roman" w:cs="Times New Roman"/>
                <w:sz w:val="26"/>
                <w:szCs w:val="26"/>
                <w:lang w:val="vi-VN"/>
              </w:rPr>
              <w:t>sản phẩm</w:t>
            </w:r>
          </w:p>
        </w:tc>
      </w:tr>
      <w:tr w:rsidR="000F0CAC" w14:paraId="04EA81DF" w14:textId="77777777" w:rsidTr="31CE94FB">
        <w:tc>
          <w:tcPr>
            <w:tcW w:w="705" w:type="dxa"/>
            <w:shd w:val="clear" w:color="auto" w:fill="auto"/>
            <w:tcMar>
              <w:top w:w="100" w:type="dxa"/>
              <w:left w:w="100" w:type="dxa"/>
              <w:bottom w:w="100" w:type="dxa"/>
              <w:right w:w="100" w:type="dxa"/>
            </w:tcMar>
          </w:tcPr>
          <w:p w14:paraId="3C23FEDC" w14:textId="77777777" w:rsidR="000F0CAC" w:rsidRDefault="000F0CAC" w:rsidP="00FE230E">
            <w:pPr>
              <w:pStyle w:val="ListParagraph"/>
              <w:widowControl w:val="0"/>
              <w:numPr>
                <w:ilvl w:val="0"/>
                <w:numId w:val="20"/>
              </w:numPr>
              <w:spacing w:after="0" w:line="360" w:lineRule="auto"/>
              <w:jc w:val="center"/>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4BF513A4" w14:textId="2B05AC56" w:rsidR="000F0CAC" w:rsidRPr="000F0CAC" w:rsidRDefault="000F0CAC" w:rsidP="005368B4">
            <w:pPr>
              <w:widowControl w:val="0"/>
              <w:spacing w:after="0" w:line="360" w:lineRule="auto"/>
              <w:jc w:val="center"/>
              <w:rPr>
                <w:rFonts w:ascii="Times New Roman" w:eastAsia="Times New Roman" w:hAnsi="Times New Roman" w:cs="Times New Roman"/>
                <w:b/>
                <w:bCs/>
                <w:sz w:val="26"/>
                <w:szCs w:val="26"/>
              </w:rPr>
            </w:pPr>
          </w:p>
        </w:tc>
        <w:tc>
          <w:tcPr>
            <w:tcW w:w="1755" w:type="dxa"/>
            <w:shd w:val="clear" w:color="auto" w:fill="auto"/>
            <w:tcMar>
              <w:top w:w="100" w:type="dxa"/>
              <w:left w:w="100" w:type="dxa"/>
              <w:bottom w:w="100" w:type="dxa"/>
              <w:right w:w="100" w:type="dxa"/>
            </w:tcMar>
          </w:tcPr>
          <w:p w14:paraId="13FF4CA1" w14:textId="1F27F44F" w:rsidR="000F0CAC" w:rsidRPr="003B719F" w:rsidRDefault="0055284D" w:rsidP="000F0CAC">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danhMuc</w:t>
            </w:r>
          </w:p>
        </w:tc>
        <w:tc>
          <w:tcPr>
            <w:tcW w:w="2010" w:type="dxa"/>
            <w:shd w:val="clear" w:color="auto" w:fill="auto"/>
            <w:tcMar>
              <w:top w:w="100" w:type="dxa"/>
              <w:left w:w="100" w:type="dxa"/>
              <w:bottom w:w="100" w:type="dxa"/>
              <w:right w:w="100" w:type="dxa"/>
            </w:tcMar>
          </w:tcPr>
          <w:p w14:paraId="442B6BFE" w14:textId="518708BD" w:rsidR="000F0CAC" w:rsidRDefault="000F0CAC" w:rsidP="000F0CAC">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r w:rsidR="0055284D">
              <w:rPr>
                <w:rFonts w:ascii="Times New Roman" w:eastAsia="Times New Roman" w:hAnsi="Times New Roman" w:cs="Times New Roman"/>
                <w:sz w:val="26"/>
                <w:szCs w:val="26"/>
              </w:rPr>
              <w:t>255</w:t>
            </w:r>
            <w:r>
              <w:rPr>
                <w:rFonts w:ascii="Times New Roman" w:eastAsia="Times New Roman" w:hAnsi="Times New Roman" w:cs="Times New Roman"/>
                <w:sz w:val="26"/>
                <w:szCs w:val="26"/>
              </w:rPr>
              <w:t>)</w:t>
            </w:r>
          </w:p>
        </w:tc>
        <w:tc>
          <w:tcPr>
            <w:tcW w:w="885" w:type="dxa"/>
            <w:shd w:val="clear" w:color="auto" w:fill="auto"/>
            <w:tcMar>
              <w:top w:w="100" w:type="dxa"/>
              <w:left w:w="100" w:type="dxa"/>
              <w:bottom w:w="100" w:type="dxa"/>
              <w:right w:w="100" w:type="dxa"/>
            </w:tcMar>
          </w:tcPr>
          <w:p w14:paraId="50DACF42" w14:textId="1417806B" w:rsidR="000F0CAC" w:rsidRDefault="000F0CAC" w:rsidP="000F0CAC">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620" w:type="dxa"/>
            <w:shd w:val="clear" w:color="auto" w:fill="auto"/>
            <w:tcMar>
              <w:top w:w="100" w:type="dxa"/>
              <w:left w:w="100" w:type="dxa"/>
              <w:bottom w:w="100" w:type="dxa"/>
              <w:right w:w="100" w:type="dxa"/>
            </w:tcMar>
          </w:tcPr>
          <w:p w14:paraId="754DE499" w14:textId="5114BF76" w:rsidR="000F0CAC" w:rsidRDefault="00E27A88" w:rsidP="000F0CAC">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DanhMuc(maDanhMuc)</w:t>
            </w:r>
          </w:p>
        </w:tc>
        <w:tc>
          <w:tcPr>
            <w:tcW w:w="2385" w:type="dxa"/>
            <w:shd w:val="clear" w:color="auto" w:fill="auto"/>
            <w:tcMar>
              <w:top w:w="100" w:type="dxa"/>
              <w:left w:w="100" w:type="dxa"/>
              <w:bottom w:w="100" w:type="dxa"/>
              <w:right w:w="100" w:type="dxa"/>
            </w:tcMar>
          </w:tcPr>
          <w:p w14:paraId="4847C8AD" w14:textId="66C493F2" w:rsidR="000F0CAC" w:rsidRDefault="0055284D" w:rsidP="000F0CAC">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w:t>
            </w:r>
            <w:r w:rsidR="000F0CAC">
              <w:rPr>
                <w:rFonts w:ascii="Times New Roman" w:eastAsia="Times New Roman" w:hAnsi="Times New Roman" w:cs="Times New Roman"/>
                <w:sz w:val="26"/>
                <w:szCs w:val="26"/>
              </w:rPr>
              <w:t>anh mục</w:t>
            </w:r>
          </w:p>
        </w:tc>
      </w:tr>
      <w:tr w:rsidR="0055284D" w14:paraId="480BC427" w14:textId="77777777" w:rsidTr="31CE94FB">
        <w:tc>
          <w:tcPr>
            <w:tcW w:w="705" w:type="dxa"/>
            <w:shd w:val="clear" w:color="auto" w:fill="auto"/>
            <w:tcMar>
              <w:top w:w="100" w:type="dxa"/>
              <w:left w:w="100" w:type="dxa"/>
              <w:bottom w:w="100" w:type="dxa"/>
              <w:right w:w="100" w:type="dxa"/>
            </w:tcMar>
          </w:tcPr>
          <w:p w14:paraId="3D751ECB" w14:textId="77777777" w:rsidR="0055284D" w:rsidRDefault="0055284D" w:rsidP="00FE230E">
            <w:pPr>
              <w:pStyle w:val="ListParagraph"/>
              <w:widowControl w:val="0"/>
              <w:numPr>
                <w:ilvl w:val="0"/>
                <w:numId w:val="20"/>
              </w:numPr>
              <w:spacing w:after="0" w:line="360" w:lineRule="auto"/>
              <w:jc w:val="center"/>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512B1448" w14:textId="77777777" w:rsidR="0055284D" w:rsidRPr="000F0CAC" w:rsidRDefault="0055284D" w:rsidP="005368B4">
            <w:pPr>
              <w:widowControl w:val="0"/>
              <w:spacing w:after="0" w:line="360" w:lineRule="auto"/>
              <w:jc w:val="center"/>
              <w:rPr>
                <w:rFonts w:ascii="Times New Roman" w:eastAsia="Times New Roman" w:hAnsi="Times New Roman" w:cs="Times New Roman"/>
                <w:b/>
                <w:bCs/>
                <w:sz w:val="26"/>
                <w:szCs w:val="26"/>
              </w:rPr>
            </w:pPr>
          </w:p>
        </w:tc>
        <w:tc>
          <w:tcPr>
            <w:tcW w:w="1755" w:type="dxa"/>
            <w:shd w:val="clear" w:color="auto" w:fill="auto"/>
            <w:tcMar>
              <w:top w:w="100" w:type="dxa"/>
              <w:left w:w="100" w:type="dxa"/>
              <w:bottom w:w="100" w:type="dxa"/>
              <w:right w:w="100" w:type="dxa"/>
            </w:tcMar>
          </w:tcPr>
          <w:p w14:paraId="7CB5F362" w14:textId="1CA7F647" w:rsidR="0055284D" w:rsidRDefault="0055284D" w:rsidP="000F0CAC">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loaiSanPham</w:t>
            </w:r>
          </w:p>
        </w:tc>
        <w:tc>
          <w:tcPr>
            <w:tcW w:w="2010" w:type="dxa"/>
            <w:shd w:val="clear" w:color="auto" w:fill="auto"/>
            <w:tcMar>
              <w:top w:w="100" w:type="dxa"/>
              <w:left w:w="100" w:type="dxa"/>
              <w:bottom w:w="100" w:type="dxa"/>
              <w:right w:w="100" w:type="dxa"/>
            </w:tcMar>
          </w:tcPr>
          <w:p w14:paraId="6B46DFA6" w14:textId="7E726F64" w:rsidR="0055284D" w:rsidRDefault="0055284D" w:rsidP="000F0CAC">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885" w:type="dxa"/>
            <w:shd w:val="clear" w:color="auto" w:fill="auto"/>
            <w:tcMar>
              <w:top w:w="100" w:type="dxa"/>
              <w:left w:w="100" w:type="dxa"/>
              <w:bottom w:w="100" w:type="dxa"/>
              <w:right w:w="100" w:type="dxa"/>
            </w:tcMar>
          </w:tcPr>
          <w:p w14:paraId="18FED69F" w14:textId="285BD063" w:rsidR="0055284D" w:rsidRDefault="0055284D" w:rsidP="000F0CAC">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620" w:type="dxa"/>
            <w:shd w:val="clear" w:color="auto" w:fill="auto"/>
            <w:tcMar>
              <w:top w:w="100" w:type="dxa"/>
              <w:left w:w="100" w:type="dxa"/>
              <w:bottom w:w="100" w:type="dxa"/>
              <w:right w:w="100" w:type="dxa"/>
            </w:tcMar>
          </w:tcPr>
          <w:p w14:paraId="037C5A39" w14:textId="77777777" w:rsidR="0055284D" w:rsidRDefault="0055284D" w:rsidP="000F0CAC">
            <w:pPr>
              <w:widowControl w:val="0"/>
              <w:spacing w:after="0" w:line="36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549DE29F" w14:textId="77777777" w:rsidR="0055284D" w:rsidRDefault="0055284D" w:rsidP="000F0CAC">
            <w:pPr>
              <w:widowControl w:val="0"/>
              <w:spacing w:after="0" w:line="360" w:lineRule="auto"/>
              <w:rPr>
                <w:rFonts w:ascii="Times New Roman" w:eastAsia="Times New Roman" w:hAnsi="Times New Roman" w:cs="Times New Roman"/>
                <w:sz w:val="26"/>
                <w:szCs w:val="26"/>
              </w:rPr>
            </w:pPr>
          </w:p>
        </w:tc>
      </w:tr>
      <w:tr w:rsidR="00E27A88" w14:paraId="5572C712" w14:textId="77777777" w:rsidTr="31CE94FB">
        <w:tc>
          <w:tcPr>
            <w:tcW w:w="705" w:type="dxa"/>
            <w:shd w:val="clear" w:color="auto" w:fill="auto"/>
            <w:tcMar>
              <w:top w:w="100" w:type="dxa"/>
              <w:left w:w="100" w:type="dxa"/>
              <w:bottom w:w="100" w:type="dxa"/>
              <w:right w:w="100" w:type="dxa"/>
            </w:tcMar>
          </w:tcPr>
          <w:p w14:paraId="10D64392" w14:textId="77777777" w:rsidR="00E27A88" w:rsidRDefault="00E27A88" w:rsidP="00FE230E">
            <w:pPr>
              <w:pStyle w:val="ListParagraph"/>
              <w:widowControl w:val="0"/>
              <w:numPr>
                <w:ilvl w:val="0"/>
                <w:numId w:val="20"/>
              </w:numPr>
              <w:spacing w:after="0" w:line="360" w:lineRule="auto"/>
              <w:jc w:val="center"/>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06EB031F" w14:textId="77777777" w:rsidR="00E27A88" w:rsidRPr="000F0CAC" w:rsidRDefault="00E27A88" w:rsidP="00E27A88">
            <w:pPr>
              <w:widowControl w:val="0"/>
              <w:spacing w:after="0" w:line="360" w:lineRule="auto"/>
              <w:rPr>
                <w:rFonts w:ascii="Times New Roman" w:eastAsia="Times New Roman" w:hAnsi="Times New Roman" w:cs="Times New Roman"/>
                <w:b/>
                <w:bCs/>
                <w:sz w:val="26"/>
                <w:szCs w:val="26"/>
              </w:rPr>
            </w:pPr>
          </w:p>
        </w:tc>
        <w:tc>
          <w:tcPr>
            <w:tcW w:w="1755" w:type="dxa"/>
            <w:shd w:val="clear" w:color="auto" w:fill="auto"/>
            <w:tcMar>
              <w:top w:w="100" w:type="dxa"/>
              <w:left w:w="100" w:type="dxa"/>
              <w:bottom w:w="100" w:type="dxa"/>
              <w:right w:w="100" w:type="dxa"/>
            </w:tcMar>
          </w:tcPr>
          <w:p w14:paraId="00E36FE4" w14:textId="03C039F5" w:rsidR="00E27A88" w:rsidRDefault="00E27A88" w:rsidP="00E27A88">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w:t>
            </w:r>
            <w:r w:rsidR="0055284D">
              <w:rPr>
                <w:rFonts w:ascii="Times New Roman" w:eastAsia="Times New Roman" w:hAnsi="Times New Roman" w:cs="Times New Roman"/>
                <w:sz w:val="26"/>
                <w:szCs w:val="26"/>
              </w:rPr>
              <w:t>SanPham</w:t>
            </w:r>
          </w:p>
        </w:tc>
        <w:tc>
          <w:tcPr>
            <w:tcW w:w="2010" w:type="dxa"/>
            <w:shd w:val="clear" w:color="auto" w:fill="auto"/>
            <w:tcMar>
              <w:top w:w="100" w:type="dxa"/>
              <w:left w:w="100" w:type="dxa"/>
              <w:bottom w:w="100" w:type="dxa"/>
              <w:right w:w="100" w:type="dxa"/>
            </w:tcMar>
          </w:tcPr>
          <w:p w14:paraId="30483713" w14:textId="4B8B5BC5" w:rsidR="00E27A88" w:rsidRDefault="00E27A88" w:rsidP="00E27A88">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r w:rsidR="005D1AE7">
              <w:rPr>
                <w:rFonts w:ascii="Times New Roman" w:eastAsia="Times New Roman" w:hAnsi="Times New Roman" w:cs="Times New Roman"/>
                <w:sz w:val="26"/>
                <w:szCs w:val="26"/>
              </w:rPr>
              <w:t>255</w:t>
            </w:r>
            <w:r>
              <w:rPr>
                <w:rFonts w:ascii="Times New Roman" w:eastAsia="Times New Roman" w:hAnsi="Times New Roman" w:cs="Times New Roman"/>
                <w:sz w:val="26"/>
                <w:szCs w:val="26"/>
              </w:rPr>
              <w:t>)</w:t>
            </w:r>
          </w:p>
        </w:tc>
        <w:tc>
          <w:tcPr>
            <w:tcW w:w="885" w:type="dxa"/>
            <w:shd w:val="clear" w:color="auto" w:fill="auto"/>
            <w:tcMar>
              <w:top w:w="100" w:type="dxa"/>
              <w:left w:w="100" w:type="dxa"/>
              <w:bottom w:w="100" w:type="dxa"/>
              <w:right w:w="100" w:type="dxa"/>
            </w:tcMar>
          </w:tcPr>
          <w:p w14:paraId="5D75A50D" w14:textId="3931CAD1" w:rsidR="00E27A88" w:rsidRDefault="00E27A88" w:rsidP="00E27A88">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620" w:type="dxa"/>
            <w:shd w:val="clear" w:color="auto" w:fill="auto"/>
            <w:tcMar>
              <w:top w:w="100" w:type="dxa"/>
              <w:left w:w="100" w:type="dxa"/>
              <w:bottom w:w="100" w:type="dxa"/>
              <w:right w:w="100" w:type="dxa"/>
            </w:tcMar>
          </w:tcPr>
          <w:p w14:paraId="0549BE34" w14:textId="77777777" w:rsidR="00E27A88" w:rsidRDefault="00E27A88" w:rsidP="00E27A88">
            <w:pPr>
              <w:widowControl w:val="0"/>
              <w:spacing w:after="0" w:line="36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79127DD8" w14:textId="01684F8F" w:rsidR="00E27A88" w:rsidRDefault="00E27A88" w:rsidP="00E27A88">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w:t>
            </w:r>
            <w:r w:rsidR="00F761AC">
              <w:rPr>
                <w:rFonts w:ascii="Times New Roman" w:eastAsia="Times New Roman" w:hAnsi="Times New Roman" w:cs="Times New Roman"/>
                <w:sz w:val="26"/>
                <w:szCs w:val="26"/>
              </w:rPr>
              <w:t>sản phẩm</w:t>
            </w:r>
          </w:p>
        </w:tc>
      </w:tr>
      <w:tr w:rsidR="005D1AE7" w14:paraId="756F1E32" w14:textId="77777777" w:rsidTr="00B63312">
        <w:tc>
          <w:tcPr>
            <w:tcW w:w="705" w:type="dxa"/>
            <w:shd w:val="clear" w:color="auto" w:fill="auto"/>
            <w:tcMar>
              <w:top w:w="100" w:type="dxa"/>
              <w:left w:w="100" w:type="dxa"/>
              <w:bottom w:w="100" w:type="dxa"/>
              <w:right w:w="100" w:type="dxa"/>
            </w:tcMar>
          </w:tcPr>
          <w:p w14:paraId="1BF01EC3" w14:textId="77777777" w:rsidR="005D1AE7" w:rsidRDefault="005D1AE7" w:rsidP="00B63312">
            <w:pPr>
              <w:pStyle w:val="ListParagraph"/>
              <w:widowControl w:val="0"/>
              <w:numPr>
                <w:ilvl w:val="0"/>
                <w:numId w:val="20"/>
              </w:numPr>
              <w:spacing w:after="0" w:line="360" w:lineRule="auto"/>
              <w:jc w:val="center"/>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65D8D22B" w14:textId="77777777" w:rsidR="005D1AE7" w:rsidRDefault="005D1AE7" w:rsidP="00B63312">
            <w:pPr>
              <w:widowControl w:val="0"/>
              <w:spacing w:after="0" w:line="360" w:lineRule="auto"/>
              <w:rPr>
                <w:rFonts w:ascii="Times New Roman" w:eastAsia="Times New Roman" w:hAnsi="Times New Roman" w:cs="Times New Roman"/>
                <w:sz w:val="26"/>
                <w:szCs w:val="26"/>
              </w:rPr>
            </w:pPr>
          </w:p>
        </w:tc>
        <w:tc>
          <w:tcPr>
            <w:tcW w:w="1755" w:type="dxa"/>
            <w:shd w:val="clear" w:color="auto" w:fill="auto"/>
            <w:tcMar>
              <w:top w:w="100" w:type="dxa"/>
              <w:left w:w="100" w:type="dxa"/>
              <w:bottom w:w="100" w:type="dxa"/>
              <w:right w:w="100" w:type="dxa"/>
            </w:tcMar>
          </w:tcPr>
          <w:p w14:paraId="4A03965C" w14:textId="77777777" w:rsidR="005D1AE7" w:rsidRDefault="005D1AE7" w:rsidP="00B63312">
            <w:pPr>
              <w:widowControl w:val="0"/>
              <w:spacing w:after="0" w:line="360" w:lineRule="auto"/>
              <w:rPr>
                <w:rFonts w:ascii="Times New Roman" w:eastAsia="Times New Roman" w:hAnsi="Times New Roman" w:cs="Times New Roman"/>
                <w:sz w:val="26"/>
                <w:szCs w:val="26"/>
              </w:rPr>
            </w:pPr>
            <w:r w:rsidRPr="00526248">
              <w:rPr>
                <w:rFonts w:ascii="Times New Roman" w:eastAsia="Times New Roman" w:hAnsi="Times New Roman" w:cs="Times New Roman"/>
                <w:sz w:val="26"/>
                <w:szCs w:val="26"/>
              </w:rPr>
              <w:t>ngaySX</w:t>
            </w:r>
          </w:p>
        </w:tc>
        <w:tc>
          <w:tcPr>
            <w:tcW w:w="2010" w:type="dxa"/>
            <w:shd w:val="clear" w:color="auto" w:fill="auto"/>
            <w:tcMar>
              <w:top w:w="100" w:type="dxa"/>
              <w:left w:w="100" w:type="dxa"/>
              <w:bottom w:w="100" w:type="dxa"/>
              <w:right w:w="100" w:type="dxa"/>
            </w:tcMar>
          </w:tcPr>
          <w:p w14:paraId="06AC1FFE" w14:textId="77777777" w:rsidR="005D1AE7" w:rsidRDefault="005D1AE7" w:rsidP="00B63312">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885" w:type="dxa"/>
            <w:shd w:val="clear" w:color="auto" w:fill="auto"/>
            <w:tcMar>
              <w:top w:w="100" w:type="dxa"/>
              <w:left w:w="100" w:type="dxa"/>
              <w:bottom w:w="100" w:type="dxa"/>
              <w:right w:w="100" w:type="dxa"/>
            </w:tcMar>
          </w:tcPr>
          <w:p w14:paraId="1453FB37" w14:textId="77777777" w:rsidR="005D1AE7" w:rsidRDefault="005D1AE7" w:rsidP="00B63312">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20" w:type="dxa"/>
            <w:shd w:val="clear" w:color="auto" w:fill="auto"/>
            <w:tcMar>
              <w:top w:w="100" w:type="dxa"/>
              <w:left w:w="100" w:type="dxa"/>
              <w:bottom w:w="100" w:type="dxa"/>
              <w:right w:w="100" w:type="dxa"/>
            </w:tcMar>
          </w:tcPr>
          <w:p w14:paraId="74D91956" w14:textId="77777777" w:rsidR="005D1AE7" w:rsidRDefault="005D1AE7" w:rsidP="00B63312">
            <w:pPr>
              <w:widowControl w:val="0"/>
              <w:spacing w:after="0" w:line="36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47ADE676" w14:textId="77777777" w:rsidR="005D1AE7" w:rsidRDefault="005D1AE7" w:rsidP="00B63312">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sản xuất</w:t>
            </w:r>
          </w:p>
        </w:tc>
      </w:tr>
      <w:tr w:rsidR="00E27A88" w14:paraId="5D2AAA7C" w14:textId="77777777" w:rsidTr="31CE94FB">
        <w:tc>
          <w:tcPr>
            <w:tcW w:w="705" w:type="dxa"/>
            <w:shd w:val="clear" w:color="auto" w:fill="auto"/>
            <w:tcMar>
              <w:top w:w="100" w:type="dxa"/>
              <w:left w:w="100" w:type="dxa"/>
              <w:bottom w:w="100" w:type="dxa"/>
              <w:right w:w="100" w:type="dxa"/>
            </w:tcMar>
          </w:tcPr>
          <w:p w14:paraId="0C216E97" w14:textId="1F27A5B1" w:rsidR="00E27A88" w:rsidRDefault="00E27A88" w:rsidP="00FE230E">
            <w:pPr>
              <w:pStyle w:val="ListParagraph"/>
              <w:widowControl w:val="0"/>
              <w:numPr>
                <w:ilvl w:val="0"/>
                <w:numId w:val="20"/>
              </w:numPr>
              <w:spacing w:after="0" w:line="360" w:lineRule="auto"/>
              <w:jc w:val="center"/>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799C3EDD" w14:textId="77777777" w:rsidR="00E27A88" w:rsidRDefault="00E27A88" w:rsidP="00E27A88">
            <w:pPr>
              <w:widowControl w:val="0"/>
              <w:spacing w:after="0" w:line="360" w:lineRule="auto"/>
              <w:rPr>
                <w:rFonts w:ascii="Times New Roman" w:eastAsia="Times New Roman" w:hAnsi="Times New Roman" w:cs="Times New Roman"/>
                <w:sz w:val="26"/>
                <w:szCs w:val="26"/>
              </w:rPr>
            </w:pPr>
          </w:p>
        </w:tc>
        <w:tc>
          <w:tcPr>
            <w:tcW w:w="1755" w:type="dxa"/>
            <w:shd w:val="clear" w:color="auto" w:fill="auto"/>
            <w:tcMar>
              <w:top w:w="100" w:type="dxa"/>
              <w:left w:w="100" w:type="dxa"/>
              <w:bottom w:w="100" w:type="dxa"/>
              <w:right w:w="100" w:type="dxa"/>
            </w:tcMar>
          </w:tcPr>
          <w:p w14:paraId="7A24A456" w14:textId="45F02A4F" w:rsidR="00E27A88" w:rsidRDefault="00E27A88" w:rsidP="00E27A88">
            <w:pPr>
              <w:widowControl w:val="0"/>
              <w:spacing w:after="0" w:line="360" w:lineRule="auto"/>
              <w:rPr>
                <w:rFonts w:ascii="Times New Roman" w:eastAsia="Times New Roman" w:hAnsi="Times New Roman" w:cs="Times New Roman"/>
                <w:sz w:val="26"/>
                <w:szCs w:val="26"/>
              </w:rPr>
            </w:pPr>
            <w:r w:rsidRPr="003B719F">
              <w:rPr>
                <w:rFonts w:ascii="Times New Roman" w:eastAsia="Times New Roman" w:hAnsi="Times New Roman" w:cs="Times New Roman"/>
                <w:sz w:val="26"/>
                <w:szCs w:val="26"/>
              </w:rPr>
              <w:t>nhaSX</w:t>
            </w:r>
          </w:p>
        </w:tc>
        <w:tc>
          <w:tcPr>
            <w:tcW w:w="2010" w:type="dxa"/>
            <w:shd w:val="clear" w:color="auto" w:fill="auto"/>
            <w:tcMar>
              <w:top w:w="100" w:type="dxa"/>
              <w:left w:w="100" w:type="dxa"/>
              <w:bottom w:w="100" w:type="dxa"/>
              <w:right w:w="100" w:type="dxa"/>
            </w:tcMar>
          </w:tcPr>
          <w:p w14:paraId="6AC1616A" w14:textId="412C653B" w:rsidR="00E27A88" w:rsidRDefault="00E27A88" w:rsidP="00E27A88">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nvarchar(255)</w:t>
            </w:r>
          </w:p>
        </w:tc>
        <w:tc>
          <w:tcPr>
            <w:tcW w:w="885" w:type="dxa"/>
            <w:shd w:val="clear" w:color="auto" w:fill="auto"/>
            <w:tcMar>
              <w:top w:w="100" w:type="dxa"/>
              <w:left w:w="100" w:type="dxa"/>
              <w:bottom w:w="100" w:type="dxa"/>
              <w:right w:w="100" w:type="dxa"/>
            </w:tcMar>
          </w:tcPr>
          <w:p w14:paraId="17C3082F" w14:textId="7CE53F73" w:rsidR="00E27A88" w:rsidRDefault="00E27A88" w:rsidP="00E27A88">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20" w:type="dxa"/>
            <w:shd w:val="clear" w:color="auto" w:fill="auto"/>
            <w:tcMar>
              <w:top w:w="100" w:type="dxa"/>
              <w:left w:w="100" w:type="dxa"/>
              <w:bottom w:w="100" w:type="dxa"/>
              <w:right w:w="100" w:type="dxa"/>
            </w:tcMar>
          </w:tcPr>
          <w:p w14:paraId="301DC366" w14:textId="77777777" w:rsidR="00E27A88" w:rsidRDefault="00E27A88" w:rsidP="00E27A88">
            <w:pPr>
              <w:widowControl w:val="0"/>
              <w:spacing w:after="0" w:line="36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00DDEF1C" w14:textId="67B1F397" w:rsidR="00E27A88" w:rsidRPr="00F920BF" w:rsidRDefault="00E27A88" w:rsidP="00E27A88">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Nhà</w:t>
            </w:r>
            <w:r>
              <w:rPr>
                <w:rFonts w:ascii="Times New Roman" w:eastAsia="Times New Roman" w:hAnsi="Times New Roman" w:cs="Times New Roman"/>
                <w:sz w:val="26"/>
                <w:szCs w:val="26"/>
                <w:lang w:val="vi-VN"/>
              </w:rPr>
              <w:t xml:space="preserve"> sản xuất</w:t>
            </w:r>
          </w:p>
        </w:tc>
      </w:tr>
      <w:tr w:rsidR="00E27A88" w14:paraId="107F1A46" w14:textId="77777777" w:rsidTr="31CE94FB">
        <w:tc>
          <w:tcPr>
            <w:tcW w:w="705" w:type="dxa"/>
            <w:shd w:val="clear" w:color="auto" w:fill="auto"/>
            <w:tcMar>
              <w:top w:w="100" w:type="dxa"/>
              <w:left w:w="100" w:type="dxa"/>
              <w:bottom w:w="100" w:type="dxa"/>
              <w:right w:w="100" w:type="dxa"/>
            </w:tcMar>
          </w:tcPr>
          <w:p w14:paraId="4E577130" w14:textId="22FCAD02" w:rsidR="00E27A88" w:rsidRDefault="00E27A88" w:rsidP="00FE230E">
            <w:pPr>
              <w:pStyle w:val="ListParagraph"/>
              <w:widowControl w:val="0"/>
              <w:numPr>
                <w:ilvl w:val="0"/>
                <w:numId w:val="20"/>
              </w:numPr>
              <w:spacing w:after="0" w:line="360" w:lineRule="auto"/>
              <w:jc w:val="center"/>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0B9E19C7" w14:textId="77777777" w:rsidR="00E27A88" w:rsidRDefault="00E27A88" w:rsidP="00E27A88">
            <w:pPr>
              <w:widowControl w:val="0"/>
              <w:spacing w:after="0" w:line="360" w:lineRule="auto"/>
              <w:rPr>
                <w:rFonts w:ascii="Times New Roman" w:eastAsia="Times New Roman" w:hAnsi="Times New Roman" w:cs="Times New Roman"/>
                <w:sz w:val="26"/>
                <w:szCs w:val="26"/>
              </w:rPr>
            </w:pPr>
          </w:p>
        </w:tc>
        <w:tc>
          <w:tcPr>
            <w:tcW w:w="1755" w:type="dxa"/>
            <w:shd w:val="clear" w:color="auto" w:fill="auto"/>
            <w:tcMar>
              <w:top w:w="100" w:type="dxa"/>
              <w:left w:w="100" w:type="dxa"/>
              <w:bottom w:w="100" w:type="dxa"/>
              <w:right w:w="100" w:type="dxa"/>
            </w:tcMar>
          </w:tcPr>
          <w:p w14:paraId="4B4FAAE1" w14:textId="242B796C" w:rsidR="00E27A88" w:rsidRDefault="00E27A88" w:rsidP="00E27A88">
            <w:pPr>
              <w:widowControl w:val="0"/>
              <w:spacing w:after="0" w:line="360" w:lineRule="auto"/>
              <w:rPr>
                <w:rFonts w:ascii="Times New Roman" w:eastAsia="Times New Roman" w:hAnsi="Times New Roman" w:cs="Times New Roman"/>
                <w:sz w:val="26"/>
                <w:szCs w:val="26"/>
              </w:rPr>
            </w:pPr>
            <w:r w:rsidRPr="003B719F">
              <w:rPr>
                <w:rFonts w:ascii="Times New Roman" w:eastAsia="Times New Roman" w:hAnsi="Times New Roman" w:cs="Times New Roman"/>
                <w:sz w:val="26"/>
                <w:szCs w:val="26"/>
              </w:rPr>
              <w:t>ngayTao</w:t>
            </w:r>
          </w:p>
        </w:tc>
        <w:tc>
          <w:tcPr>
            <w:tcW w:w="2010" w:type="dxa"/>
            <w:shd w:val="clear" w:color="auto" w:fill="auto"/>
            <w:tcMar>
              <w:top w:w="100" w:type="dxa"/>
              <w:left w:w="100" w:type="dxa"/>
              <w:bottom w:w="100" w:type="dxa"/>
              <w:right w:w="100" w:type="dxa"/>
            </w:tcMar>
          </w:tcPr>
          <w:p w14:paraId="4A5B4D6F" w14:textId="2D76A661" w:rsidR="00E27A88" w:rsidRDefault="00E27A88" w:rsidP="00E27A88">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885" w:type="dxa"/>
            <w:shd w:val="clear" w:color="auto" w:fill="auto"/>
            <w:tcMar>
              <w:top w:w="100" w:type="dxa"/>
              <w:left w:w="100" w:type="dxa"/>
              <w:bottom w:w="100" w:type="dxa"/>
              <w:right w:w="100" w:type="dxa"/>
            </w:tcMar>
          </w:tcPr>
          <w:p w14:paraId="2BB6710B" w14:textId="617F4DA4" w:rsidR="00E27A88" w:rsidRDefault="00E27A88" w:rsidP="00E27A88">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20" w:type="dxa"/>
            <w:shd w:val="clear" w:color="auto" w:fill="auto"/>
            <w:tcMar>
              <w:top w:w="100" w:type="dxa"/>
              <w:left w:w="100" w:type="dxa"/>
              <w:bottom w:w="100" w:type="dxa"/>
              <w:right w:w="100" w:type="dxa"/>
            </w:tcMar>
          </w:tcPr>
          <w:p w14:paraId="111B850C" w14:textId="77777777" w:rsidR="00E27A88" w:rsidRDefault="00E27A88" w:rsidP="00E27A88">
            <w:pPr>
              <w:widowControl w:val="0"/>
              <w:spacing w:after="0" w:line="36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67CBCCDD" w14:textId="248E886F" w:rsidR="00E27A88" w:rsidRPr="00526248" w:rsidRDefault="00E27A88" w:rsidP="00E27A88">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Ngày</w:t>
            </w:r>
            <w:r>
              <w:rPr>
                <w:rFonts w:ascii="Times New Roman" w:eastAsia="Times New Roman" w:hAnsi="Times New Roman" w:cs="Times New Roman"/>
                <w:sz w:val="26"/>
                <w:szCs w:val="26"/>
                <w:lang w:val="vi-VN"/>
              </w:rPr>
              <w:t xml:space="preserve"> tạo</w:t>
            </w:r>
          </w:p>
        </w:tc>
      </w:tr>
      <w:tr w:rsidR="00E27A88" w14:paraId="36A79D4A" w14:textId="77777777" w:rsidTr="31CE94FB">
        <w:tc>
          <w:tcPr>
            <w:tcW w:w="705" w:type="dxa"/>
            <w:shd w:val="clear" w:color="auto" w:fill="auto"/>
            <w:tcMar>
              <w:top w:w="100" w:type="dxa"/>
              <w:left w:w="100" w:type="dxa"/>
              <w:bottom w:w="100" w:type="dxa"/>
              <w:right w:w="100" w:type="dxa"/>
            </w:tcMar>
          </w:tcPr>
          <w:p w14:paraId="072CB777" w14:textId="2A64242E" w:rsidR="00E27A88" w:rsidRDefault="00E27A88" w:rsidP="00FE230E">
            <w:pPr>
              <w:pStyle w:val="ListParagraph"/>
              <w:widowControl w:val="0"/>
              <w:numPr>
                <w:ilvl w:val="0"/>
                <w:numId w:val="20"/>
              </w:numPr>
              <w:spacing w:after="0" w:line="360" w:lineRule="auto"/>
              <w:jc w:val="center"/>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5986F83E" w14:textId="77777777" w:rsidR="00E27A88" w:rsidRDefault="00E27A88" w:rsidP="00E27A88">
            <w:pPr>
              <w:widowControl w:val="0"/>
              <w:spacing w:after="0" w:line="360" w:lineRule="auto"/>
              <w:rPr>
                <w:rFonts w:ascii="Times New Roman" w:eastAsia="Times New Roman" w:hAnsi="Times New Roman" w:cs="Times New Roman"/>
                <w:sz w:val="26"/>
                <w:szCs w:val="26"/>
              </w:rPr>
            </w:pPr>
          </w:p>
        </w:tc>
        <w:tc>
          <w:tcPr>
            <w:tcW w:w="1755" w:type="dxa"/>
            <w:shd w:val="clear" w:color="auto" w:fill="auto"/>
            <w:tcMar>
              <w:top w:w="100" w:type="dxa"/>
              <w:left w:w="100" w:type="dxa"/>
              <w:bottom w:w="100" w:type="dxa"/>
              <w:right w:w="100" w:type="dxa"/>
            </w:tcMar>
          </w:tcPr>
          <w:p w14:paraId="29EE3C37" w14:textId="56CA75BD" w:rsidR="00E27A88" w:rsidRDefault="00E27A88" w:rsidP="00E27A88">
            <w:pPr>
              <w:widowControl w:val="0"/>
              <w:spacing w:after="0" w:line="360" w:lineRule="auto"/>
              <w:rPr>
                <w:rFonts w:ascii="Times New Roman" w:eastAsia="Times New Roman" w:hAnsi="Times New Roman" w:cs="Times New Roman"/>
                <w:sz w:val="26"/>
                <w:szCs w:val="26"/>
              </w:rPr>
            </w:pPr>
            <w:r w:rsidRPr="003B719F">
              <w:rPr>
                <w:rFonts w:ascii="Times New Roman" w:eastAsia="Times New Roman" w:hAnsi="Times New Roman" w:cs="Times New Roman"/>
                <w:sz w:val="26"/>
                <w:szCs w:val="26"/>
              </w:rPr>
              <w:t>ngayCapNhat</w:t>
            </w:r>
          </w:p>
        </w:tc>
        <w:tc>
          <w:tcPr>
            <w:tcW w:w="2010" w:type="dxa"/>
            <w:shd w:val="clear" w:color="auto" w:fill="auto"/>
            <w:tcMar>
              <w:top w:w="100" w:type="dxa"/>
              <w:left w:w="100" w:type="dxa"/>
              <w:bottom w:w="100" w:type="dxa"/>
              <w:right w:w="100" w:type="dxa"/>
            </w:tcMar>
          </w:tcPr>
          <w:p w14:paraId="3388CDB7" w14:textId="659B7374" w:rsidR="00E27A88" w:rsidRDefault="00E27A88" w:rsidP="00E27A88">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885" w:type="dxa"/>
            <w:shd w:val="clear" w:color="auto" w:fill="auto"/>
            <w:tcMar>
              <w:top w:w="100" w:type="dxa"/>
              <w:left w:w="100" w:type="dxa"/>
              <w:bottom w:w="100" w:type="dxa"/>
              <w:right w:w="100" w:type="dxa"/>
            </w:tcMar>
          </w:tcPr>
          <w:p w14:paraId="2248C71D" w14:textId="74884F79" w:rsidR="00E27A88" w:rsidRDefault="00E27A88" w:rsidP="00E27A88">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20" w:type="dxa"/>
            <w:shd w:val="clear" w:color="auto" w:fill="auto"/>
            <w:tcMar>
              <w:top w:w="100" w:type="dxa"/>
              <w:left w:w="100" w:type="dxa"/>
              <w:bottom w:w="100" w:type="dxa"/>
              <w:right w:w="100" w:type="dxa"/>
            </w:tcMar>
          </w:tcPr>
          <w:p w14:paraId="5D0B7102" w14:textId="77777777" w:rsidR="00E27A88" w:rsidRDefault="00E27A88" w:rsidP="00E27A88">
            <w:pPr>
              <w:widowControl w:val="0"/>
              <w:spacing w:after="0" w:line="36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1AFB52E3" w14:textId="7B2DAF34" w:rsidR="00E27A88" w:rsidRPr="00526248" w:rsidRDefault="00E27A88" w:rsidP="00E27A88">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Ngày</w:t>
            </w:r>
            <w:r>
              <w:rPr>
                <w:rFonts w:ascii="Times New Roman" w:eastAsia="Times New Roman" w:hAnsi="Times New Roman" w:cs="Times New Roman"/>
                <w:sz w:val="26"/>
                <w:szCs w:val="26"/>
                <w:lang w:val="vi-VN"/>
              </w:rPr>
              <w:t xml:space="preserve"> cập nhật</w:t>
            </w:r>
          </w:p>
        </w:tc>
      </w:tr>
      <w:tr w:rsidR="00E27A88" w14:paraId="65DC96CD" w14:textId="77777777" w:rsidTr="31CE94FB">
        <w:tc>
          <w:tcPr>
            <w:tcW w:w="705" w:type="dxa"/>
            <w:shd w:val="clear" w:color="auto" w:fill="auto"/>
            <w:tcMar>
              <w:top w:w="100" w:type="dxa"/>
              <w:left w:w="100" w:type="dxa"/>
              <w:bottom w:w="100" w:type="dxa"/>
              <w:right w:w="100" w:type="dxa"/>
            </w:tcMar>
          </w:tcPr>
          <w:p w14:paraId="3B437933" w14:textId="4743D7E0" w:rsidR="00E27A88" w:rsidRDefault="00E27A88" w:rsidP="00FE230E">
            <w:pPr>
              <w:pStyle w:val="ListParagraph"/>
              <w:widowControl w:val="0"/>
              <w:numPr>
                <w:ilvl w:val="0"/>
                <w:numId w:val="20"/>
              </w:numPr>
              <w:spacing w:after="0" w:line="360" w:lineRule="auto"/>
              <w:jc w:val="center"/>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268D68E1" w14:textId="77777777" w:rsidR="00E27A88" w:rsidRDefault="00E27A88" w:rsidP="00E27A88">
            <w:pPr>
              <w:widowControl w:val="0"/>
              <w:spacing w:after="0" w:line="360" w:lineRule="auto"/>
              <w:rPr>
                <w:rFonts w:ascii="Times New Roman" w:eastAsia="Times New Roman" w:hAnsi="Times New Roman" w:cs="Times New Roman"/>
                <w:sz w:val="26"/>
                <w:szCs w:val="26"/>
              </w:rPr>
            </w:pPr>
          </w:p>
        </w:tc>
        <w:tc>
          <w:tcPr>
            <w:tcW w:w="1755" w:type="dxa"/>
            <w:shd w:val="clear" w:color="auto" w:fill="auto"/>
            <w:tcMar>
              <w:top w:w="100" w:type="dxa"/>
              <w:left w:w="100" w:type="dxa"/>
              <w:bottom w:w="100" w:type="dxa"/>
              <w:right w:w="100" w:type="dxa"/>
            </w:tcMar>
          </w:tcPr>
          <w:p w14:paraId="19FD40EE" w14:textId="2CAC7593" w:rsidR="00E27A88" w:rsidRDefault="00E27A88" w:rsidP="00E27A88">
            <w:pPr>
              <w:widowControl w:val="0"/>
              <w:spacing w:after="0" w:line="360" w:lineRule="auto"/>
              <w:rPr>
                <w:rFonts w:ascii="Times New Roman" w:eastAsia="Times New Roman" w:hAnsi="Times New Roman" w:cs="Times New Roman"/>
                <w:sz w:val="26"/>
                <w:szCs w:val="26"/>
              </w:rPr>
            </w:pPr>
            <w:r w:rsidRPr="00064944">
              <w:rPr>
                <w:rFonts w:ascii="Times New Roman" w:eastAsia="Times New Roman" w:hAnsi="Times New Roman" w:cs="Times New Roman"/>
                <w:sz w:val="26"/>
                <w:szCs w:val="26"/>
              </w:rPr>
              <w:t>soLuongTon</w:t>
            </w:r>
          </w:p>
        </w:tc>
        <w:tc>
          <w:tcPr>
            <w:tcW w:w="2010" w:type="dxa"/>
            <w:shd w:val="clear" w:color="auto" w:fill="auto"/>
            <w:tcMar>
              <w:top w:w="100" w:type="dxa"/>
              <w:left w:w="100" w:type="dxa"/>
              <w:bottom w:w="100" w:type="dxa"/>
              <w:right w:w="100" w:type="dxa"/>
            </w:tcMar>
          </w:tcPr>
          <w:p w14:paraId="23B09EFD" w14:textId="4E75DAB3" w:rsidR="00E27A88" w:rsidRDefault="00E27A88" w:rsidP="00E27A88">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885" w:type="dxa"/>
            <w:shd w:val="clear" w:color="auto" w:fill="auto"/>
            <w:tcMar>
              <w:top w:w="100" w:type="dxa"/>
              <w:left w:w="100" w:type="dxa"/>
              <w:bottom w:w="100" w:type="dxa"/>
              <w:right w:w="100" w:type="dxa"/>
            </w:tcMar>
          </w:tcPr>
          <w:p w14:paraId="49D0100C" w14:textId="4902A1FC" w:rsidR="00E27A88" w:rsidRDefault="00E27A88" w:rsidP="00E27A88">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lang w:val="vi-VN"/>
              </w:rPr>
              <w:lastRenderedPageBreak/>
              <w:t>null</w:t>
            </w:r>
          </w:p>
        </w:tc>
        <w:tc>
          <w:tcPr>
            <w:tcW w:w="1620" w:type="dxa"/>
            <w:shd w:val="clear" w:color="auto" w:fill="auto"/>
            <w:tcMar>
              <w:top w:w="100" w:type="dxa"/>
              <w:left w:w="100" w:type="dxa"/>
              <w:bottom w:w="100" w:type="dxa"/>
              <w:right w:w="100" w:type="dxa"/>
            </w:tcMar>
          </w:tcPr>
          <w:p w14:paraId="4E0488C8" w14:textId="77777777" w:rsidR="00E27A88" w:rsidRDefault="00E27A88" w:rsidP="00E27A88">
            <w:pPr>
              <w:widowControl w:val="0"/>
              <w:spacing w:after="0" w:line="36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1F003421" w14:textId="254D21D3" w:rsidR="00E27A88" w:rsidRPr="00526248" w:rsidRDefault="00E27A88" w:rsidP="00E27A88">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Số</w:t>
            </w:r>
            <w:r>
              <w:rPr>
                <w:rFonts w:ascii="Times New Roman" w:eastAsia="Times New Roman" w:hAnsi="Times New Roman" w:cs="Times New Roman"/>
                <w:sz w:val="26"/>
                <w:szCs w:val="26"/>
                <w:lang w:val="vi-VN"/>
              </w:rPr>
              <w:t xml:space="preserve"> lượng tồn</w:t>
            </w:r>
          </w:p>
        </w:tc>
      </w:tr>
      <w:tr w:rsidR="00E27A88" w14:paraId="6C84DB2F" w14:textId="77777777" w:rsidTr="31CE94FB">
        <w:tc>
          <w:tcPr>
            <w:tcW w:w="705" w:type="dxa"/>
            <w:shd w:val="clear" w:color="auto" w:fill="auto"/>
            <w:tcMar>
              <w:top w:w="100" w:type="dxa"/>
              <w:left w:w="100" w:type="dxa"/>
              <w:bottom w:w="100" w:type="dxa"/>
              <w:right w:w="100" w:type="dxa"/>
            </w:tcMar>
          </w:tcPr>
          <w:p w14:paraId="35B06847" w14:textId="10BD8CE3" w:rsidR="00E27A88" w:rsidRDefault="00E27A88" w:rsidP="00FE230E">
            <w:pPr>
              <w:pStyle w:val="ListParagraph"/>
              <w:widowControl w:val="0"/>
              <w:numPr>
                <w:ilvl w:val="0"/>
                <w:numId w:val="20"/>
              </w:numPr>
              <w:spacing w:after="0" w:line="360" w:lineRule="auto"/>
              <w:jc w:val="center"/>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4B9D4867" w14:textId="77777777" w:rsidR="00E27A88" w:rsidRDefault="00E27A88" w:rsidP="00E27A88">
            <w:pPr>
              <w:widowControl w:val="0"/>
              <w:spacing w:after="0" w:line="360" w:lineRule="auto"/>
              <w:rPr>
                <w:rFonts w:ascii="Times New Roman" w:eastAsia="Times New Roman" w:hAnsi="Times New Roman" w:cs="Times New Roman"/>
                <w:sz w:val="26"/>
                <w:szCs w:val="26"/>
              </w:rPr>
            </w:pPr>
          </w:p>
        </w:tc>
        <w:tc>
          <w:tcPr>
            <w:tcW w:w="1755" w:type="dxa"/>
            <w:shd w:val="clear" w:color="auto" w:fill="auto"/>
            <w:tcMar>
              <w:top w:w="100" w:type="dxa"/>
              <w:left w:w="100" w:type="dxa"/>
              <w:bottom w:w="100" w:type="dxa"/>
              <w:right w:w="100" w:type="dxa"/>
            </w:tcMar>
          </w:tcPr>
          <w:p w14:paraId="6BEF84BC" w14:textId="486EAAA1" w:rsidR="00E27A88" w:rsidRDefault="00E27A88" w:rsidP="00E27A88">
            <w:pPr>
              <w:widowControl w:val="0"/>
              <w:spacing w:after="0" w:line="360" w:lineRule="auto"/>
              <w:rPr>
                <w:rFonts w:ascii="Times New Roman" w:eastAsia="Times New Roman" w:hAnsi="Times New Roman" w:cs="Times New Roman"/>
                <w:sz w:val="26"/>
                <w:szCs w:val="26"/>
              </w:rPr>
            </w:pPr>
            <w:r w:rsidRPr="00064944">
              <w:rPr>
                <w:rFonts w:ascii="Times New Roman" w:eastAsia="Times New Roman" w:hAnsi="Times New Roman" w:cs="Times New Roman"/>
                <w:sz w:val="26"/>
                <w:szCs w:val="26"/>
              </w:rPr>
              <w:t>donGiaBan</w:t>
            </w:r>
          </w:p>
        </w:tc>
        <w:tc>
          <w:tcPr>
            <w:tcW w:w="2010" w:type="dxa"/>
            <w:shd w:val="clear" w:color="auto" w:fill="auto"/>
            <w:tcMar>
              <w:top w:w="100" w:type="dxa"/>
              <w:left w:w="100" w:type="dxa"/>
              <w:bottom w:w="100" w:type="dxa"/>
              <w:right w:w="100" w:type="dxa"/>
            </w:tcMar>
          </w:tcPr>
          <w:p w14:paraId="5EC42106" w14:textId="55621576" w:rsidR="00E27A88" w:rsidRDefault="00E27A88" w:rsidP="00E27A88">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885" w:type="dxa"/>
            <w:shd w:val="clear" w:color="auto" w:fill="auto"/>
            <w:tcMar>
              <w:top w:w="100" w:type="dxa"/>
              <w:left w:w="100" w:type="dxa"/>
              <w:bottom w:w="100" w:type="dxa"/>
              <w:right w:w="100" w:type="dxa"/>
            </w:tcMar>
          </w:tcPr>
          <w:p w14:paraId="2533BF6B" w14:textId="2F9B9E5E" w:rsidR="00E27A88" w:rsidRDefault="00E27A88" w:rsidP="00E27A88">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20" w:type="dxa"/>
            <w:shd w:val="clear" w:color="auto" w:fill="auto"/>
            <w:tcMar>
              <w:top w:w="100" w:type="dxa"/>
              <w:left w:w="100" w:type="dxa"/>
              <w:bottom w:w="100" w:type="dxa"/>
              <w:right w:w="100" w:type="dxa"/>
            </w:tcMar>
          </w:tcPr>
          <w:p w14:paraId="4D433659" w14:textId="77777777" w:rsidR="00E27A88" w:rsidRDefault="00E27A88" w:rsidP="00E27A88">
            <w:pPr>
              <w:widowControl w:val="0"/>
              <w:spacing w:after="0" w:line="36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2688E34D" w14:textId="2CA5D34B" w:rsidR="00E27A88" w:rsidRPr="00526248" w:rsidRDefault="00E27A88" w:rsidP="00E27A88">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Đơn</w:t>
            </w:r>
            <w:r>
              <w:rPr>
                <w:rFonts w:ascii="Times New Roman" w:eastAsia="Times New Roman" w:hAnsi="Times New Roman" w:cs="Times New Roman"/>
                <w:sz w:val="26"/>
                <w:szCs w:val="26"/>
                <w:lang w:val="vi-VN"/>
              </w:rPr>
              <w:t xml:space="preserve"> giá bán</w:t>
            </w:r>
          </w:p>
        </w:tc>
      </w:tr>
      <w:tr w:rsidR="00E27A88" w14:paraId="42D6E96A" w14:textId="77777777" w:rsidTr="31CE94FB">
        <w:tc>
          <w:tcPr>
            <w:tcW w:w="705" w:type="dxa"/>
            <w:shd w:val="clear" w:color="auto" w:fill="auto"/>
            <w:tcMar>
              <w:top w:w="100" w:type="dxa"/>
              <w:left w:w="100" w:type="dxa"/>
              <w:bottom w:w="100" w:type="dxa"/>
              <w:right w:w="100" w:type="dxa"/>
            </w:tcMar>
          </w:tcPr>
          <w:p w14:paraId="7D6D1E61" w14:textId="52D29224" w:rsidR="00E27A88" w:rsidRDefault="00E27A88" w:rsidP="00FE230E">
            <w:pPr>
              <w:pStyle w:val="ListParagraph"/>
              <w:widowControl w:val="0"/>
              <w:numPr>
                <w:ilvl w:val="0"/>
                <w:numId w:val="20"/>
              </w:numPr>
              <w:spacing w:after="0" w:line="360" w:lineRule="auto"/>
              <w:jc w:val="center"/>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5E335789" w14:textId="77777777" w:rsidR="00E27A88" w:rsidRDefault="00E27A88" w:rsidP="00E27A88">
            <w:pPr>
              <w:widowControl w:val="0"/>
              <w:spacing w:after="0" w:line="360" w:lineRule="auto"/>
              <w:rPr>
                <w:rFonts w:ascii="Times New Roman" w:eastAsia="Times New Roman" w:hAnsi="Times New Roman" w:cs="Times New Roman"/>
                <w:sz w:val="26"/>
                <w:szCs w:val="26"/>
              </w:rPr>
            </w:pPr>
          </w:p>
        </w:tc>
        <w:tc>
          <w:tcPr>
            <w:tcW w:w="1755" w:type="dxa"/>
            <w:shd w:val="clear" w:color="auto" w:fill="auto"/>
            <w:tcMar>
              <w:top w:w="100" w:type="dxa"/>
              <w:left w:w="100" w:type="dxa"/>
              <w:bottom w:w="100" w:type="dxa"/>
              <w:right w:w="100" w:type="dxa"/>
            </w:tcMar>
          </w:tcPr>
          <w:p w14:paraId="72B21CFA" w14:textId="31015C48" w:rsidR="00E27A88" w:rsidRDefault="00E27A88" w:rsidP="00E27A88">
            <w:pPr>
              <w:widowControl w:val="0"/>
              <w:spacing w:after="0" w:line="360" w:lineRule="auto"/>
              <w:rPr>
                <w:rFonts w:ascii="Times New Roman" w:eastAsia="Times New Roman" w:hAnsi="Times New Roman" w:cs="Times New Roman"/>
                <w:sz w:val="26"/>
                <w:szCs w:val="26"/>
              </w:rPr>
            </w:pPr>
            <w:r w:rsidRPr="00064944">
              <w:rPr>
                <w:rFonts w:ascii="Times New Roman" w:eastAsia="Times New Roman" w:hAnsi="Times New Roman" w:cs="Times New Roman"/>
                <w:sz w:val="26"/>
                <w:szCs w:val="26"/>
              </w:rPr>
              <w:t>thue</w:t>
            </w:r>
          </w:p>
        </w:tc>
        <w:tc>
          <w:tcPr>
            <w:tcW w:w="2010" w:type="dxa"/>
            <w:shd w:val="clear" w:color="auto" w:fill="auto"/>
            <w:tcMar>
              <w:top w:w="100" w:type="dxa"/>
              <w:left w:w="100" w:type="dxa"/>
              <w:bottom w:w="100" w:type="dxa"/>
              <w:right w:w="100" w:type="dxa"/>
            </w:tcMar>
          </w:tcPr>
          <w:p w14:paraId="360E867A" w14:textId="24D1F779" w:rsidR="00E27A88" w:rsidRDefault="00E27A88" w:rsidP="00E27A88">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885" w:type="dxa"/>
            <w:shd w:val="clear" w:color="auto" w:fill="auto"/>
            <w:tcMar>
              <w:top w:w="100" w:type="dxa"/>
              <w:left w:w="100" w:type="dxa"/>
              <w:bottom w:w="100" w:type="dxa"/>
              <w:right w:w="100" w:type="dxa"/>
            </w:tcMar>
          </w:tcPr>
          <w:p w14:paraId="6649C046" w14:textId="29819A97" w:rsidR="00E27A88" w:rsidRDefault="00E27A88" w:rsidP="00E27A88">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20" w:type="dxa"/>
            <w:shd w:val="clear" w:color="auto" w:fill="auto"/>
            <w:tcMar>
              <w:top w:w="100" w:type="dxa"/>
              <w:left w:w="100" w:type="dxa"/>
              <w:bottom w:w="100" w:type="dxa"/>
              <w:right w:w="100" w:type="dxa"/>
            </w:tcMar>
          </w:tcPr>
          <w:p w14:paraId="366221FC" w14:textId="77777777" w:rsidR="00E27A88" w:rsidRDefault="00E27A88" w:rsidP="00E27A88">
            <w:pPr>
              <w:widowControl w:val="0"/>
              <w:spacing w:after="0" w:line="36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6DBE913E" w14:textId="535ABBE9" w:rsidR="00E27A88" w:rsidRDefault="00E27A88" w:rsidP="00E27A88">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Thuế</w:t>
            </w:r>
          </w:p>
        </w:tc>
      </w:tr>
      <w:tr w:rsidR="00E27A88" w14:paraId="0B58DE45" w14:textId="77777777" w:rsidTr="31CE94FB">
        <w:tc>
          <w:tcPr>
            <w:tcW w:w="705" w:type="dxa"/>
            <w:shd w:val="clear" w:color="auto" w:fill="auto"/>
            <w:tcMar>
              <w:top w:w="100" w:type="dxa"/>
              <w:left w:w="100" w:type="dxa"/>
              <w:bottom w:w="100" w:type="dxa"/>
              <w:right w:w="100" w:type="dxa"/>
            </w:tcMar>
          </w:tcPr>
          <w:p w14:paraId="540E8550" w14:textId="733D5953" w:rsidR="00E27A88" w:rsidRDefault="00E27A88" w:rsidP="00FE230E">
            <w:pPr>
              <w:pStyle w:val="ListParagraph"/>
              <w:widowControl w:val="0"/>
              <w:numPr>
                <w:ilvl w:val="0"/>
                <w:numId w:val="20"/>
              </w:numPr>
              <w:spacing w:after="0" w:line="360" w:lineRule="auto"/>
              <w:jc w:val="center"/>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4C1D2820" w14:textId="77777777" w:rsidR="00E27A88" w:rsidRDefault="00E27A88" w:rsidP="00E27A88">
            <w:pPr>
              <w:widowControl w:val="0"/>
              <w:spacing w:after="0" w:line="360" w:lineRule="auto"/>
              <w:rPr>
                <w:rFonts w:ascii="Times New Roman" w:eastAsia="Times New Roman" w:hAnsi="Times New Roman" w:cs="Times New Roman"/>
                <w:sz w:val="26"/>
                <w:szCs w:val="26"/>
              </w:rPr>
            </w:pPr>
          </w:p>
        </w:tc>
        <w:tc>
          <w:tcPr>
            <w:tcW w:w="1755" w:type="dxa"/>
            <w:shd w:val="clear" w:color="auto" w:fill="auto"/>
            <w:tcMar>
              <w:top w:w="100" w:type="dxa"/>
              <w:left w:w="100" w:type="dxa"/>
              <w:bottom w:w="100" w:type="dxa"/>
              <w:right w:w="100" w:type="dxa"/>
            </w:tcMar>
          </w:tcPr>
          <w:p w14:paraId="15993A34" w14:textId="6F8885C2" w:rsidR="00E27A88" w:rsidRDefault="00E27A88" w:rsidP="00E27A88">
            <w:pPr>
              <w:widowControl w:val="0"/>
              <w:spacing w:after="0" w:line="360" w:lineRule="auto"/>
              <w:rPr>
                <w:rFonts w:ascii="Times New Roman" w:eastAsia="Times New Roman" w:hAnsi="Times New Roman" w:cs="Times New Roman"/>
                <w:sz w:val="26"/>
                <w:szCs w:val="26"/>
              </w:rPr>
            </w:pPr>
            <w:r w:rsidRPr="00064944">
              <w:rPr>
                <w:rFonts w:ascii="Times New Roman" w:eastAsia="Times New Roman" w:hAnsi="Times New Roman" w:cs="Times New Roman"/>
                <w:sz w:val="26"/>
                <w:szCs w:val="26"/>
              </w:rPr>
              <w:t>hanSuDung</w:t>
            </w:r>
          </w:p>
        </w:tc>
        <w:tc>
          <w:tcPr>
            <w:tcW w:w="2010" w:type="dxa"/>
            <w:shd w:val="clear" w:color="auto" w:fill="auto"/>
            <w:tcMar>
              <w:top w:w="100" w:type="dxa"/>
              <w:left w:w="100" w:type="dxa"/>
              <w:bottom w:w="100" w:type="dxa"/>
              <w:right w:w="100" w:type="dxa"/>
            </w:tcMar>
          </w:tcPr>
          <w:p w14:paraId="325AA9EB" w14:textId="0B43AFEF" w:rsidR="00E27A88" w:rsidRDefault="00E27A88" w:rsidP="00E27A88">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885" w:type="dxa"/>
            <w:shd w:val="clear" w:color="auto" w:fill="auto"/>
            <w:tcMar>
              <w:top w:w="100" w:type="dxa"/>
              <w:left w:w="100" w:type="dxa"/>
              <w:bottom w:w="100" w:type="dxa"/>
              <w:right w:w="100" w:type="dxa"/>
            </w:tcMar>
          </w:tcPr>
          <w:p w14:paraId="5B356BB8" w14:textId="30346441" w:rsidR="00E27A88" w:rsidRDefault="00E27A88" w:rsidP="00E27A88">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20" w:type="dxa"/>
            <w:shd w:val="clear" w:color="auto" w:fill="auto"/>
            <w:tcMar>
              <w:top w:w="100" w:type="dxa"/>
              <w:left w:w="100" w:type="dxa"/>
              <w:bottom w:w="100" w:type="dxa"/>
              <w:right w:w="100" w:type="dxa"/>
            </w:tcMar>
          </w:tcPr>
          <w:p w14:paraId="2B725965" w14:textId="77777777" w:rsidR="00E27A88" w:rsidRDefault="00E27A88" w:rsidP="00E27A88">
            <w:pPr>
              <w:widowControl w:val="0"/>
              <w:spacing w:after="0" w:line="36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5CDC5294" w14:textId="5E6F7364" w:rsidR="00E27A88" w:rsidRPr="00526248" w:rsidRDefault="00E27A88" w:rsidP="00E27A88">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Hạn</w:t>
            </w:r>
            <w:r>
              <w:rPr>
                <w:rFonts w:ascii="Times New Roman" w:eastAsia="Times New Roman" w:hAnsi="Times New Roman" w:cs="Times New Roman"/>
                <w:sz w:val="26"/>
                <w:szCs w:val="26"/>
                <w:lang w:val="vi-VN"/>
              </w:rPr>
              <w:t xml:space="preserve"> sử dụng</w:t>
            </w:r>
          </w:p>
        </w:tc>
      </w:tr>
      <w:tr w:rsidR="00E27A88" w14:paraId="3A8102F5" w14:textId="77777777" w:rsidTr="31CE94FB">
        <w:tc>
          <w:tcPr>
            <w:tcW w:w="705" w:type="dxa"/>
            <w:shd w:val="clear" w:color="auto" w:fill="auto"/>
            <w:tcMar>
              <w:top w:w="100" w:type="dxa"/>
              <w:left w:w="100" w:type="dxa"/>
              <w:bottom w:w="100" w:type="dxa"/>
              <w:right w:w="100" w:type="dxa"/>
            </w:tcMar>
          </w:tcPr>
          <w:p w14:paraId="4BC4988D" w14:textId="1398B4B9" w:rsidR="00E27A88" w:rsidRDefault="00E27A88" w:rsidP="00FE230E">
            <w:pPr>
              <w:pStyle w:val="ListParagraph"/>
              <w:widowControl w:val="0"/>
              <w:numPr>
                <w:ilvl w:val="0"/>
                <w:numId w:val="20"/>
              </w:numPr>
              <w:spacing w:after="0" w:line="360" w:lineRule="auto"/>
              <w:jc w:val="center"/>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501D3229" w14:textId="77777777" w:rsidR="00E27A88" w:rsidRDefault="00E27A88" w:rsidP="00E27A88">
            <w:pPr>
              <w:widowControl w:val="0"/>
              <w:spacing w:after="0" w:line="360" w:lineRule="auto"/>
              <w:rPr>
                <w:rFonts w:ascii="Times New Roman" w:eastAsia="Times New Roman" w:hAnsi="Times New Roman" w:cs="Times New Roman"/>
                <w:sz w:val="26"/>
                <w:szCs w:val="26"/>
              </w:rPr>
            </w:pPr>
          </w:p>
        </w:tc>
        <w:tc>
          <w:tcPr>
            <w:tcW w:w="1755" w:type="dxa"/>
            <w:shd w:val="clear" w:color="auto" w:fill="auto"/>
            <w:tcMar>
              <w:top w:w="100" w:type="dxa"/>
              <w:left w:w="100" w:type="dxa"/>
              <w:bottom w:w="100" w:type="dxa"/>
              <w:right w:w="100" w:type="dxa"/>
            </w:tcMar>
          </w:tcPr>
          <w:p w14:paraId="0B1A400A" w14:textId="7D4E89C9" w:rsidR="00E27A88" w:rsidRDefault="00E27A88" w:rsidP="00E27A88">
            <w:pPr>
              <w:widowControl w:val="0"/>
              <w:spacing w:after="0" w:line="360" w:lineRule="auto"/>
              <w:rPr>
                <w:rFonts w:ascii="Times New Roman" w:eastAsia="Times New Roman" w:hAnsi="Times New Roman" w:cs="Times New Roman"/>
                <w:sz w:val="26"/>
                <w:szCs w:val="26"/>
              </w:rPr>
            </w:pPr>
            <w:r w:rsidRPr="00064944">
              <w:rPr>
                <w:rFonts w:ascii="Times New Roman" w:eastAsia="Times New Roman" w:hAnsi="Times New Roman" w:cs="Times New Roman"/>
                <w:sz w:val="26"/>
                <w:szCs w:val="26"/>
              </w:rPr>
              <w:t>donViTinh</w:t>
            </w:r>
          </w:p>
        </w:tc>
        <w:tc>
          <w:tcPr>
            <w:tcW w:w="2010" w:type="dxa"/>
            <w:shd w:val="clear" w:color="auto" w:fill="auto"/>
            <w:tcMar>
              <w:top w:w="100" w:type="dxa"/>
              <w:left w:w="100" w:type="dxa"/>
              <w:bottom w:w="100" w:type="dxa"/>
              <w:right w:w="100" w:type="dxa"/>
            </w:tcMar>
          </w:tcPr>
          <w:p w14:paraId="09177DC1" w14:textId="760F9668" w:rsidR="00E27A88" w:rsidRDefault="00E27A88" w:rsidP="00E27A88">
            <w:pPr>
              <w:widowControl w:val="0"/>
              <w:spacing w:after="0" w:line="360" w:lineRule="auto"/>
              <w:rPr>
                <w:rFonts w:ascii="Times New Roman" w:eastAsia="Times New Roman" w:hAnsi="Times New Roman" w:cs="Times New Roman"/>
                <w:sz w:val="26"/>
                <w:szCs w:val="26"/>
              </w:rPr>
            </w:pPr>
            <w:r w:rsidRPr="31CE94FB">
              <w:rPr>
                <w:rFonts w:ascii="Times New Roman" w:eastAsia="Times New Roman" w:hAnsi="Times New Roman" w:cs="Times New Roman"/>
                <w:sz w:val="26"/>
                <w:szCs w:val="26"/>
              </w:rPr>
              <w:t>nvarchar(50)</w:t>
            </w:r>
          </w:p>
        </w:tc>
        <w:tc>
          <w:tcPr>
            <w:tcW w:w="885" w:type="dxa"/>
            <w:shd w:val="clear" w:color="auto" w:fill="auto"/>
            <w:tcMar>
              <w:top w:w="100" w:type="dxa"/>
              <w:left w:w="100" w:type="dxa"/>
              <w:bottom w:w="100" w:type="dxa"/>
              <w:right w:w="100" w:type="dxa"/>
            </w:tcMar>
          </w:tcPr>
          <w:p w14:paraId="653FF87A" w14:textId="3263F45E" w:rsidR="00E27A88" w:rsidRDefault="00E27A88" w:rsidP="00E27A88">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20" w:type="dxa"/>
            <w:shd w:val="clear" w:color="auto" w:fill="auto"/>
            <w:tcMar>
              <w:top w:w="100" w:type="dxa"/>
              <w:left w:w="100" w:type="dxa"/>
              <w:bottom w:w="100" w:type="dxa"/>
              <w:right w:w="100" w:type="dxa"/>
            </w:tcMar>
          </w:tcPr>
          <w:p w14:paraId="622C5655" w14:textId="77777777" w:rsidR="00E27A88" w:rsidRDefault="00E27A88" w:rsidP="00E27A88">
            <w:pPr>
              <w:widowControl w:val="0"/>
              <w:spacing w:after="0" w:line="36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59F8D7F0" w14:textId="374D6211" w:rsidR="00E27A88" w:rsidRPr="00526248" w:rsidRDefault="00E27A88" w:rsidP="00E27A88">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Đơn</w:t>
            </w:r>
            <w:r>
              <w:rPr>
                <w:rFonts w:ascii="Times New Roman" w:eastAsia="Times New Roman" w:hAnsi="Times New Roman" w:cs="Times New Roman"/>
                <w:sz w:val="26"/>
                <w:szCs w:val="26"/>
                <w:lang w:val="vi-VN"/>
              </w:rPr>
              <w:t xml:space="preserve"> vị tính</w:t>
            </w:r>
          </w:p>
        </w:tc>
      </w:tr>
      <w:tr w:rsidR="00E27A88" w14:paraId="17E30105" w14:textId="77777777" w:rsidTr="31CE94FB">
        <w:trPr>
          <w:trHeight w:val="300"/>
        </w:trPr>
        <w:tc>
          <w:tcPr>
            <w:tcW w:w="705" w:type="dxa"/>
            <w:shd w:val="clear" w:color="auto" w:fill="auto"/>
            <w:tcMar>
              <w:top w:w="100" w:type="dxa"/>
              <w:left w:w="100" w:type="dxa"/>
              <w:bottom w:w="100" w:type="dxa"/>
              <w:right w:w="100" w:type="dxa"/>
            </w:tcMar>
          </w:tcPr>
          <w:p w14:paraId="756521B8" w14:textId="6459E284" w:rsidR="00E27A88" w:rsidRDefault="00E27A88" w:rsidP="00FE230E">
            <w:pPr>
              <w:pStyle w:val="ListParagraph"/>
              <w:widowControl w:val="0"/>
              <w:numPr>
                <w:ilvl w:val="0"/>
                <w:numId w:val="20"/>
              </w:numPr>
              <w:spacing w:after="0" w:line="360" w:lineRule="auto"/>
              <w:jc w:val="center"/>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33F60EC3" w14:textId="457C2624" w:rsidR="00E27A88" w:rsidRDefault="00E27A88" w:rsidP="00E27A88">
            <w:pPr>
              <w:spacing w:line="360" w:lineRule="auto"/>
              <w:rPr>
                <w:rFonts w:ascii="Times New Roman" w:eastAsia="Times New Roman" w:hAnsi="Times New Roman" w:cs="Times New Roman"/>
                <w:sz w:val="26"/>
                <w:szCs w:val="26"/>
              </w:rPr>
            </w:pPr>
          </w:p>
        </w:tc>
        <w:tc>
          <w:tcPr>
            <w:tcW w:w="1755" w:type="dxa"/>
            <w:shd w:val="clear" w:color="auto" w:fill="auto"/>
            <w:tcMar>
              <w:top w:w="100" w:type="dxa"/>
              <w:left w:w="100" w:type="dxa"/>
              <w:bottom w:w="100" w:type="dxa"/>
              <w:right w:w="100" w:type="dxa"/>
            </w:tcMar>
          </w:tcPr>
          <w:p w14:paraId="6DB3E002" w14:textId="12CF6889" w:rsidR="00E27A88" w:rsidRDefault="00E27A88" w:rsidP="00E27A88">
            <w:pPr>
              <w:spacing w:line="360" w:lineRule="auto"/>
              <w:rPr>
                <w:rFonts w:ascii="Times New Roman" w:eastAsia="Times New Roman" w:hAnsi="Times New Roman" w:cs="Times New Roman"/>
                <w:sz w:val="26"/>
                <w:szCs w:val="26"/>
              </w:rPr>
            </w:pPr>
            <w:r w:rsidRPr="31CE94FB">
              <w:rPr>
                <w:rFonts w:ascii="Times New Roman" w:eastAsia="Times New Roman" w:hAnsi="Times New Roman" w:cs="Times New Roman"/>
                <w:sz w:val="26"/>
                <w:szCs w:val="26"/>
              </w:rPr>
              <w:t>moTa</w:t>
            </w:r>
          </w:p>
        </w:tc>
        <w:tc>
          <w:tcPr>
            <w:tcW w:w="2010" w:type="dxa"/>
            <w:shd w:val="clear" w:color="auto" w:fill="auto"/>
            <w:tcMar>
              <w:top w:w="100" w:type="dxa"/>
              <w:left w:w="100" w:type="dxa"/>
              <w:bottom w:w="100" w:type="dxa"/>
              <w:right w:w="100" w:type="dxa"/>
            </w:tcMar>
          </w:tcPr>
          <w:p w14:paraId="5E60A3D9" w14:textId="5BA8F944" w:rsidR="00E27A88" w:rsidRDefault="005D1AE7" w:rsidP="00E27A8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w:t>
            </w:r>
            <w:r w:rsidR="00E27A88" w:rsidRPr="31CE94FB">
              <w:rPr>
                <w:rFonts w:ascii="Times New Roman" w:eastAsia="Times New Roman" w:hAnsi="Times New Roman" w:cs="Times New Roman"/>
                <w:sz w:val="26"/>
                <w:szCs w:val="26"/>
              </w:rPr>
              <w:t>varchar(255)</w:t>
            </w:r>
          </w:p>
        </w:tc>
        <w:tc>
          <w:tcPr>
            <w:tcW w:w="885" w:type="dxa"/>
            <w:shd w:val="clear" w:color="auto" w:fill="auto"/>
            <w:tcMar>
              <w:top w:w="100" w:type="dxa"/>
              <w:left w:w="100" w:type="dxa"/>
              <w:bottom w:w="100" w:type="dxa"/>
              <w:right w:w="100" w:type="dxa"/>
            </w:tcMar>
          </w:tcPr>
          <w:p w14:paraId="00FF1185" w14:textId="250F824F" w:rsidR="00E27A88" w:rsidRDefault="00E27A88" w:rsidP="00E27A88">
            <w:pPr>
              <w:spacing w:line="360" w:lineRule="auto"/>
              <w:rPr>
                <w:rFonts w:ascii="Times New Roman" w:eastAsia="Times New Roman" w:hAnsi="Times New Roman" w:cs="Times New Roman"/>
                <w:sz w:val="26"/>
                <w:szCs w:val="26"/>
              </w:rPr>
            </w:pPr>
          </w:p>
        </w:tc>
        <w:tc>
          <w:tcPr>
            <w:tcW w:w="1620" w:type="dxa"/>
            <w:shd w:val="clear" w:color="auto" w:fill="auto"/>
            <w:tcMar>
              <w:top w:w="100" w:type="dxa"/>
              <w:left w:w="100" w:type="dxa"/>
              <w:bottom w:w="100" w:type="dxa"/>
              <w:right w:w="100" w:type="dxa"/>
            </w:tcMar>
          </w:tcPr>
          <w:p w14:paraId="41FBC84B" w14:textId="01B129B8" w:rsidR="00E27A88" w:rsidRDefault="00E27A88" w:rsidP="00E27A88">
            <w:pPr>
              <w:spacing w:line="36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548B9D49" w14:textId="17B8D338" w:rsidR="00E27A88" w:rsidRDefault="00E27A88" w:rsidP="00E27A88">
            <w:pPr>
              <w:spacing w:line="360" w:lineRule="auto"/>
              <w:rPr>
                <w:rFonts w:ascii="Times New Roman" w:eastAsia="Times New Roman" w:hAnsi="Times New Roman" w:cs="Times New Roman"/>
                <w:sz w:val="26"/>
                <w:szCs w:val="26"/>
              </w:rPr>
            </w:pPr>
            <w:r w:rsidRPr="31CE94FB">
              <w:rPr>
                <w:rFonts w:ascii="Times New Roman" w:eastAsia="Times New Roman" w:hAnsi="Times New Roman" w:cs="Times New Roman"/>
                <w:sz w:val="26"/>
                <w:szCs w:val="26"/>
              </w:rPr>
              <w:t xml:space="preserve">Mô tả </w:t>
            </w:r>
            <w:r w:rsidR="00F761AC">
              <w:rPr>
                <w:rFonts w:ascii="Times New Roman" w:eastAsia="Times New Roman" w:hAnsi="Times New Roman" w:cs="Times New Roman"/>
                <w:sz w:val="26"/>
                <w:szCs w:val="26"/>
              </w:rPr>
              <w:t>sản phẩm</w:t>
            </w:r>
          </w:p>
        </w:tc>
      </w:tr>
      <w:tr w:rsidR="005D1AE7" w14:paraId="62D2AD80" w14:textId="77777777" w:rsidTr="31CE94FB">
        <w:trPr>
          <w:trHeight w:val="300"/>
        </w:trPr>
        <w:tc>
          <w:tcPr>
            <w:tcW w:w="705" w:type="dxa"/>
            <w:shd w:val="clear" w:color="auto" w:fill="auto"/>
            <w:tcMar>
              <w:top w:w="100" w:type="dxa"/>
              <w:left w:w="100" w:type="dxa"/>
              <w:bottom w:w="100" w:type="dxa"/>
              <w:right w:w="100" w:type="dxa"/>
            </w:tcMar>
          </w:tcPr>
          <w:p w14:paraId="4E710859" w14:textId="77777777" w:rsidR="005D1AE7" w:rsidRDefault="005D1AE7" w:rsidP="005D1AE7">
            <w:pPr>
              <w:pStyle w:val="ListParagraph"/>
              <w:widowControl w:val="0"/>
              <w:numPr>
                <w:ilvl w:val="0"/>
                <w:numId w:val="20"/>
              </w:numPr>
              <w:spacing w:after="0" w:line="360" w:lineRule="auto"/>
              <w:jc w:val="center"/>
              <w:rPr>
                <w:rFonts w:ascii="Times New Roman" w:eastAsia="Times New Roman" w:hAnsi="Times New Roman" w:cs="Times New Roman"/>
                <w:sz w:val="26"/>
                <w:szCs w:val="26"/>
              </w:rPr>
            </w:pPr>
          </w:p>
        </w:tc>
        <w:tc>
          <w:tcPr>
            <w:tcW w:w="825" w:type="dxa"/>
            <w:shd w:val="clear" w:color="auto" w:fill="auto"/>
            <w:tcMar>
              <w:top w:w="100" w:type="dxa"/>
              <w:left w:w="100" w:type="dxa"/>
              <w:bottom w:w="100" w:type="dxa"/>
              <w:right w:w="100" w:type="dxa"/>
            </w:tcMar>
          </w:tcPr>
          <w:p w14:paraId="615A1C84" w14:textId="77777777" w:rsidR="005D1AE7" w:rsidRDefault="005D1AE7" w:rsidP="005D1AE7">
            <w:pPr>
              <w:spacing w:line="360" w:lineRule="auto"/>
              <w:rPr>
                <w:rFonts w:ascii="Times New Roman" w:eastAsia="Times New Roman" w:hAnsi="Times New Roman" w:cs="Times New Roman"/>
                <w:sz w:val="26"/>
                <w:szCs w:val="26"/>
              </w:rPr>
            </w:pPr>
          </w:p>
        </w:tc>
        <w:tc>
          <w:tcPr>
            <w:tcW w:w="1755" w:type="dxa"/>
            <w:shd w:val="clear" w:color="auto" w:fill="auto"/>
            <w:tcMar>
              <w:top w:w="100" w:type="dxa"/>
              <w:left w:w="100" w:type="dxa"/>
              <w:bottom w:w="100" w:type="dxa"/>
              <w:right w:w="100" w:type="dxa"/>
            </w:tcMar>
          </w:tcPr>
          <w:p w14:paraId="5904DA27" w14:textId="3701B9E4" w:rsidR="005D1AE7" w:rsidRPr="31CE94FB" w:rsidRDefault="005D1AE7" w:rsidP="005D1AE7">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trangThai</w:t>
            </w:r>
          </w:p>
        </w:tc>
        <w:tc>
          <w:tcPr>
            <w:tcW w:w="2010" w:type="dxa"/>
            <w:shd w:val="clear" w:color="auto" w:fill="auto"/>
            <w:tcMar>
              <w:top w:w="100" w:type="dxa"/>
              <w:left w:w="100" w:type="dxa"/>
              <w:bottom w:w="100" w:type="dxa"/>
              <w:right w:w="100" w:type="dxa"/>
            </w:tcMar>
          </w:tcPr>
          <w:p w14:paraId="2A320115" w14:textId="5779EC0B" w:rsidR="005D1AE7" w:rsidRPr="31CE94FB" w:rsidRDefault="005D1AE7" w:rsidP="005D1AE7">
            <w:pPr>
              <w:spacing w:line="360" w:lineRule="auto"/>
              <w:rPr>
                <w:rFonts w:ascii="Times New Roman" w:eastAsia="Times New Roman" w:hAnsi="Times New Roman" w:cs="Times New Roman"/>
                <w:sz w:val="26"/>
                <w:szCs w:val="26"/>
              </w:rPr>
            </w:pPr>
            <w:r w:rsidRPr="31CE94FB">
              <w:rPr>
                <w:rFonts w:ascii="Times New Roman" w:eastAsia="Times New Roman" w:hAnsi="Times New Roman" w:cs="Times New Roman"/>
                <w:sz w:val="26"/>
                <w:szCs w:val="26"/>
              </w:rPr>
              <w:t>nvarchar(50)</w:t>
            </w:r>
          </w:p>
        </w:tc>
        <w:tc>
          <w:tcPr>
            <w:tcW w:w="885" w:type="dxa"/>
            <w:shd w:val="clear" w:color="auto" w:fill="auto"/>
            <w:tcMar>
              <w:top w:w="100" w:type="dxa"/>
              <w:left w:w="100" w:type="dxa"/>
              <w:bottom w:w="100" w:type="dxa"/>
              <w:right w:w="100" w:type="dxa"/>
            </w:tcMar>
          </w:tcPr>
          <w:p w14:paraId="5B604038" w14:textId="54B49715" w:rsidR="005D1AE7" w:rsidRDefault="005D1AE7" w:rsidP="005D1AE7">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620" w:type="dxa"/>
            <w:shd w:val="clear" w:color="auto" w:fill="auto"/>
            <w:tcMar>
              <w:top w:w="100" w:type="dxa"/>
              <w:left w:w="100" w:type="dxa"/>
              <w:bottom w:w="100" w:type="dxa"/>
              <w:right w:w="100" w:type="dxa"/>
            </w:tcMar>
          </w:tcPr>
          <w:p w14:paraId="168C8A06" w14:textId="77777777" w:rsidR="005D1AE7" w:rsidRDefault="005D1AE7" w:rsidP="005D1AE7">
            <w:pPr>
              <w:spacing w:line="360" w:lineRule="auto"/>
              <w:rPr>
                <w:rFonts w:ascii="Times New Roman" w:eastAsia="Times New Roman" w:hAnsi="Times New Roman" w:cs="Times New Roman"/>
                <w:sz w:val="26"/>
                <w:szCs w:val="26"/>
              </w:rPr>
            </w:pPr>
          </w:p>
        </w:tc>
        <w:tc>
          <w:tcPr>
            <w:tcW w:w="2385" w:type="dxa"/>
            <w:shd w:val="clear" w:color="auto" w:fill="auto"/>
            <w:tcMar>
              <w:top w:w="100" w:type="dxa"/>
              <w:left w:w="100" w:type="dxa"/>
              <w:bottom w:w="100" w:type="dxa"/>
              <w:right w:w="100" w:type="dxa"/>
            </w:tcMar>
          </w:tcPr>
          <w:p w14:paraId="2897CE50" w14:textId="139A1766" w:rsidR="005D1AE7" w:rsidRPr="31CE94FB" w:rsidRDefault="005D1AE7" w:rsidP="005D1AE7">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w:t>
            </w:r>
          </w:p>
        </w:tc>
      </w:tr>
    </w:tbl>
    <w:p w14:paraId="25C18CAE" w14:textId="77777777" w:rsidR="00DB4F9F" w:rsidRDefault="00DB4F9F" w:rsidP="00280EA0">
      <w:pPr>
        <w:spacing w:line="360" w:lineRule="auto"/>
      </w:pPr>
    </w:p>
    <w:p w14:paraId="487F76DA" w14:textId="15E90B98" w:rsidR="004735D5" w:rsidRPr="004735D5" w:rsidRDefault="00DB4F9F" w:rsidP="000F7FC8">
      <w:pPr>
        <w:pStyle w:val="Heading4"/>
        <w:spacing w:line="360" w:lineRule="auto"/>
      </w:pPr>
      <w:r>
        <w:t>Bảng 2.2.3: Thuoc (</w:t>
      </w:r>
      <w:r w:rsidR="00F761AC">
        <w:t>Sản phẩm</w:t>
      </w:r>
      <w:r>
        <w:t>)</w:t>
      </w:r>
    </w:p>
    <w:p w14:paraId="40ABACA0" w14:textId="309D8D07" w:rsidR="00E55FEC" w:rsidRPr="002D1399" w:rsidRDefault="00E55FEC" w:rsidP="00A27B42">
      <w:pPr>
        <w:pStyle w:val="Heading3"/>
        <w:numPr>
          <w:ilvl w:val="0"/>
          <w:numId w:val="15"/>
        </w:numPr>
        <w:spacing w:line="360" w:lineRule="auto"/>
        <w:ind w:left="567" w:hanging="567"/>
      </w:pPr>
      <w:bookmarkStart w:id="26" w:name="_Toc179146108"/>
      <w:bookmarkStart w:id="27" w:name="_Toc180955946"/>
      <w:r w:rsidRPr="00235D0B">
        <w:t>Bảng</w:t>
      </w:r>
      <w:r w:rsidRPr="002D1399">
        <w:t xml:space="preserve"> </w:t>
      </w:r>
      <w:r w:rsidR="00E762EB" w:rsidRPr="00235D0B">
        <w:t>KhachHang</w:t>
      </w:r>
      <w:bookmarkEnd w:id="26"/>
      <w:bookmarkEnd w:id="27"/>
    </w:p>
    <w:tbl>
      <w:tblPr>
        <w:tblW w:w="10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911"/>
        <w:gridCol w:w="1843"/>
        <w:gridCol w:w="1985"/>
        <w:gridCol w:w="915"/>
        <w:gridCol w:w="1635"/>
        <w:gridCol w:w="2265"/>
      </w:tblGrid>
      <w:tr w:rsidR="00532A83" w14:paraId="2C45AEF5" w14:textId="77777777" w:rsidTr="00A22FE2">
        <w:tc>
          <w:tcPr>
            <w:tcW w:w="780" w:type="dxa"/>
            <w:shd w:val="clear" w:color="auto" w:fill="D9D9D9"/>
            <w:tcMar>
              <w:top w:w="100" w:type="dxa"/>
              <w:left w:w="100" w:type="dxa"/>
              <w:bottom w:w="100" w:type="dxa"/>
              <w:right w:w="100" w:type="dxa"/>
            </w:tcMar>
          </w:tcPr>
          <w:p w14:paraId="435B0C40"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911" w:type="dxa"/>
            <w:shd w:val="clear" w:color="auto" w:fill="D9D9D9"/>
            <w:tcMar>
              <w:top w:w="100" w:type="dxa"/>
              <w:left w:w="100" w:type="dxa"/>
              <w:bottom w:w="100" w:type="dxa"/>
              <w:right w:w="100" w:type="dxa"/>
            </w:tcMar>
          </w:tcPr>
          <w:p w14:paraId="16F1B9E9"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1843" w:type="dxa"/>
            <w:shd w:val="clear" w:color="auto" w:fill="D9D9D9"/>
            <w:tcMar>
              <w:top w:w="100" w:type="dxa"/>
              <w:left w:w="100" w:type="dxa"/>
              <w:bottom w:w="100" w:type="dxa"/>
              <w:right w:w="100" w:type="dxa"/>
            </w:tcMar>
          </w:tcPr>
          <w:p w14:paraId="5275DE22"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w:t>
            </w:r>
          </w:p>
        </w:tc>
        <w:tc>
          <w:tcPr>
            <w:tcW w:w="1985" w:type="dxa"/>
            <w:shd w:val="clear" w:color="auto" w:fill="D9D9D9"/>
            <w:tcMar>
              <w:top w:w="100" w:type="dxa"/>
              <w:left w:w="100" w:type="dxa"/>
              <w:bottom w:w="100" w:type="dxa"/>
              <w:right w:w="100" w:type="dxa"/>
            </w:tcMar>
          </w:tcPr>
          <w:p w14:paraId="0ED7AAED"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915" w:type="dxa"/>
            <w:shd w:val="clear" w:color="auto" w:fill="D9D9D9"/>
            <w:tcMar>
              <w:top w:w="100" w:type="dxa"/>
              <w:left w:w="100" w:type="dxa"/>
              <w:bottom w:w="100" w:type="dxa"/>
              <w:right w:w="100" w:type="dxa"/>
            </w:tcMar>
          </w:tcPr>
          <w:p w14:paraId="02C50125"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Null</w:t>
            </w:r>
          </w:p>
        </w:tc>
        <w:tc>
          <w:tcPr>
            <w:tcW w:w="1635" w:type="dxa"/>
            <w:shd w:val="clear" w:color="auto" w:fill="D9D9D9"/>
            <w:tcMar>
              <w:top w:w="100" w:type="dxa"/>
              <w:left w:w="100" w:type="dxa"/>
              <w:bottom w:w="100" w:type="dxa"/>
              <w:right w:w="100" w:type="dxa"/>
            </w:tcMar>
          </w:tcPr>
          <w:p w14:paraId="5AC9A103"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Tham Chiếu</w:t>
            </w:r>
          </w:p>
        </w:tc>
        <w:tc>
          <w:tcPr>
            <w:tcW w:w="2265" w:type="dxa"/>
            <w:shd w:val="clear" w:color="auto" w:fill="D9D9D9"/>
            <w:tcMar>
              <w:top w:w="100" w:type="dxa"/>
              <w:left w:w="100" w:type="dxa"/>
              <w:bottom w:w="100" w:type="dxa"/>
              <w:right w:w="100" w:type="dxa"/>
            </w:tcMar>
          </w:tcPr>
          <w:p w14:paraId="0432CF41"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795A5E" w14:paraId="29E78793" w14:textId="77777777" w:rsidTr="00A22FE2">
        <w:tc>
          <w:tcPr>
            <w:tcW w:w="780" w:type="dxa"/>
            <w:shd w:val="clear" w:color="auto" w:fill="auto"/>
            <w:tcMar>
              <w:top w:w="100" w:type="dxa"/>
              <w:left w:w="100" w:type="dxa"/>
              <w:bottom w:w="100" w:type="dxa"/>
              <w:right w:w="100" w:type="dxa"/>
            </w:tcMar>
          </w:tcPr>
          <w:p w14:paraId="0855A547" w14:textId="3B31B593" w:rsidR="00795A5E" w:rsidRPr="003B3CCA" w:rsidRDefault="00795A5E" w:rsidP="003B3CCA">
            <w:pPr>
              <w:pStyle w:val="ListParagraph"/>
              <w:widowControl w:val="0"/>
              <w:numPr>
                <w:ilvl w:val="0"/>
                <w:numId w:val="22"/>
              </w:numPr>
              <w:spacing w:after="0" w:line="360" w:lineRule="auto"/>
              <w:jc w:val="center"/>
              <w:rPr>
                <w:rFonts w:ascii="Times New Roman" w:eastAsia="Times New Roman" w:hAnsi="Times New Roman" w:cs="Times New Roman"/>
                <w:sz w:val="26"/>
                <w:szCs w:val="26"/>
              </w:rPr>
            </w:pPr>
          </w:p>
        </w:tc>
        <w:tc>
          <w:tcPr>
            <w:tcW w:w="911" w:type="dxa"/>
            <w:shd w:val="clear" w:color="auto" w:fill="auto"/>
            <w:tcMar>
              <w:top w:w="100" w:type="dxa"/>
              <w:left w:w="100" w:type="dxa"/>
              <w:bottom w:w="100" w:type="dxa"/>
              <w:right w:w="100" w:type="dxa"/>
            </w:tcMar>
          </w:tcPr>
          <w:p w14:paraId="58B25814" w14:textId="77777777" w:rsidR="00795A5E" w:rsidRDefault="00795A5E" w:rsidP="00A22FE2">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PK</w:t>
            </w:r>
          </w:p>
        </w:tc>
        <w:tc>
          <w:tcPr>
            <w:tcW w:w="1843" w:type="dxa"/>
            <w:shd w:val="clear" w:color="auto" w:fill="auto"/>
            <w:tcMar>
              <w:top w:w="100" w:type="dxa"/>
              <w:left w:w="100" w:type="dxa"/>
              <w:bottom w:w="100" w:type="dxa"/>
              <w:right w:w="100" w:type="dxa"/>
            </w:tcMar>
          </w:tcPr>
          <w:p w14:paraId="4CE9D573" w14:textId="5585C0BF" w:rsidR="00795A5E" w:rsidRDefault="008C4E92" w:rsidP="00280EA0">
            <w:pPr>
              <w:widowControl w:val="0"/>
              <w:spacing w:after="0" w:line="360" w:lineRule="auto"/>
              <w:rPr>
                <w:rFonts w:ascii="Times New Roman" w:eastAsia="Times New Roman" w:hAnsi="Times New Roman" w:cs="Times New Roman"/>
                <w:sz w:val="26"/>
                <w:szCs w:val="26"/>
              </w:rPr>
            </w:pPr>
            <w:r w:rsidRPr="008C4E92">
              <w:rPr>
                <w:rFonts w:ascii="Times New Roman" w:eastAsia="Times New Roman" w:hAnsi="Times New Roman" w:cs="Times New Roman"/>
                <w:sz w:val="26"/>
                <w:szCs w:val="26"/>
              </w:rPr>
              <w:t>maKhachHang</w:t>
            </w:r>
          </w:p>
        </w:tc>
        <w:tc>
          <w:tcPr>
            <w:tcW w:w="1985" w:type="dxa"/>
            <w:shd w:val="clear" w:color="auto" w:fill="auto"/>
            <w:tcMar>
              <w:top w:w="100" w:type="dxa"/>
              <w:left w:w="100" w:type="dxa"/>
              <w:bottom w:w="100" w:type="dxa"/>
              <w:right w:w="100" w:type="dxa"/>
            </w:tcMar>
          </w:tcPr>
          <w:p w14:paraId="41AE82FB" w14:textId="719DA5CF" w:rsidR="00795A5E" w:rsidRDefault="00795A5E"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r w:rsidR="008C4E92">
              <w:rPr>
                <w:rFonts w:ascii="Times New Roman" w:eastAsia="Times New Roman" w:hAnsi="Times New Roman" w:cs="Times New Roman"/>
                <w:sz w:val="26"/>
                <w:szCs w:val="26"/>
              </w:rPr>
              <w:t>5</w:t>
            </w:r>
            <w:r>
              <w:rPr>
                <w:rFonts w:ascii="Times New Roman" w:eastAsia="Times New Roman" w:hAnsi="Times New Roman" w:cs="Times New Roman"/>
                <w:sz w:val="26"/>
                <w:szCs w:val="26"/>
              </w:rPr>
              <w:t>0)</w:t>
            </w:r>
          </w:p>
        </w:tc>
        <w:tc>
          <w:tcPr>
            <w:tcW w:w="915" w:type="dxa"/>
            <w:shd w:val="clear" w:color="auto" w:fill="auto"/>
            <w:tcMar>
              <w:top w:w="100" w:type="dxa"/>
              <w:left w:w="100" w:type="dxa"/>
              <w:bottom w:w="100" w:type="dxa"/>
              <w:right w:w="100" w:type="dxa"/>
            </w:tcMar>
          </w:tcPr>
          <w:p w14:paraId="5EE3A7BB" w14:textId="21C90A1A" w:rsidR="00795A5E" w:rsidRDefault="008C4E92"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5EA694E3"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37AAAE25" w14:textId="6C35FE22" w:rsidR="00795A5E" w:rsidRPr="008C4E92" w:rsidRDefault="00795A5E"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Mã </w:t>
            </w:r>
            <w:r w:rsidR="008C4E92">
              <w:rPr>
                <w:rFonts w:ascii="Times New Roman" w:eastAsia="Times New Roman" w:hAnsi="Times New Roman" w:cs="Times New Roman"/>
                <w:sz w:val="26"/>
                <w:szCs w:val="26"/>
              </w:rPr>
              <w:t>khách</w:t>
            </w:r>
            <w:r w:rsidR="008C4E92">
              <w:rPr>
                <w:rFonts w:ascii="Times New Roman" w:eastAsia="Times New Roman" w:hAnsi="Times New Roman" w:cs="Times New Roman"/>
                <w:sz w:val="26"/>
                <w:szCs w:val="26"/>
                <w:lang w:val="vi-VN"/>
              </w:rPr>
              <w:t xml:space="preserve"> hàng</w:t>
            </w:r>
          </w:p>
        </w:tc>
      </w:tr>
      <w:tr w:rsidR="00795A5E" w14:paraId="605017E0" w14:textId="77777777" w:rsidTr="00A22FE2">
        <w:tc>
          <w:tcPr>
            <w:tcW w:w="780" w:type="dxa"/>
            <w:shd w:val="clear" w:color="auto" w:fill="auto"/>
            <w:tcMar>
              <w:top w:w="100" w:type="dxa"/>
              <w:left w:w="100" w:type="dxa"/>
              <w:bottom w:w="100" w:type="dxa"/>
              <w:right w:w="100" w:type="dxa"/>
            </w:tcMar>
          </w:tcPr>
          <w:p w14:paraId="3248ECD8" w14:textId="7D0F9580" w:rsidR="00795A5E" w:rsidRPr="003B3CCA" w:rsidRDefault="00795A5E" w:rsidP="003B3CCA">
            <w:pPr>
              <w:pStyle w:val="ListParagraph"/>
              <w:widowControl w:val="0"/>
              <w:numPr>
                <w:ilvl w:val="0"/>
                <w:numId w:val="22"/>
              </w:numPr>
              <w:spacing w:after="0" w:line="360" w:lineRule="auto"/>
              <w:rPr>
                <w:rFonts w:ascii="Times New Roman" w:eastAsia="Times New Roman" w:hAnsi="Times New Roman" w:cs="Times New Roman"/>
                <w:sz w:val="26"/>
                <w:szCs w:val="26"/>
              </w:rPr>
            </w:pPr>
          </w:p>
        </w:tc>
        <w:tc>
          <w:tcPr>
            <w:tcW w:w="911" w:type="dxa"/>
            <w:shd w:val="clear" w:color="auto" w:fill="auto"/>
            <w:tcMar>
              <w:top w:w="100" w:type="dxa"/>
              <w:left w:w="100" w:type="dxa"/>
              <w:bottom w:w="100" w:type="dxa"/>
              <w:right w:w="100" w:type="dxa"/>
            </w:tcMar>
          </w:tcPr>
          <w:p w14:paraId="32B2D729" w14:textId="77777777" w:rsidR="00795A5E" w:rsidRDefault="00795A5E" w:rsidP="00280EA0">
            <w:pPr>
              <w:widowControl w:val="0"/>
              <w:spacing w:after="0" w:line="360" w:lineRule="auto"/>
              <w:rPr>
                <w:rFonts w:ascii="Times New Roman" w:eastAsia="Times New Roman" w:hAnsi="Times New Roman" w:cs="Times New Roman"/>
                <w:b/>
                <w:sz w:val="26"/>
                <w:szCs w:val="26"/>
              </w:rPr>
            </w:pPr>
          </w:p>
        </w:tc>
        <w:tc>
          <w:tcPr>
            <w:tcW w:w="1843" w:type="dxa"/>
            <w:shd w:val="clear" w:color="auto" w:fill="auto"/>
            <w:tcMar>
              <w:top w:w="100" w:type="dxa"/>
              <w:left w:w="100" w:type="dxa"/>
              <w:bottom w:w="100" w:type="dxa"/>
              <w:right w:w="100" w:type="dxa"/>
            </w:tcMar>
          </w:tcPr>
          <w:p w14:paraId="11F51EAF" w14:textId="40C2FEBF" w:rsidR="00795A5E" w:rsidRDefault="008C4E92" w:rsidP="00280EA0">
            <w:pPr>
              <w:widowControl w:val="0"/>
              <w:spacing w:after="0" w:line="360" w:lineRule="auto"/>
              <w:rPr>
                <w:rFonts w:ascii="Times New Roman" w:eastAsia="Times New Roman" w:hAnsi="Times New Roman" w:cs="Times New Roman"/>
                <w:sz w:val="26"/>
                <w:szCs w:val="26"/>
              </w:rPr>
            </w:pPr>
            <w:r w:rsidRPr="008C4E92">
              <w:rPr>
                <w:rFonts w:ascii="Times New Roman" w:eastAsia="Times New Roman" w:hAnsi="Times New Roman" w:cs="Times New Roman"/>
                <w:sz w:val="26"/>
                <w:szCs w:val="26"/>
              </w:rPr>
              <w:t>hoTen</w:t>
            </w:r>
          </w:p>
        </w:tc>
        <w:tc>
          <w:tcPr>
            <w:tcW w:w="1985" w:type="dxa"/>
            <w:shd w:val="clear" w:color="auto" w:fill="auto"/>
            <w:tcMar>
              <w:top w:w="100" w:type="dxa"/>
              <w:left w:w="100" w:type="dxa"/>
              <w:bottom w:w="100" w:type="dxa"/>
              <w:right w:w="100" w:type="dxa"/>
            </w:tcMar>
          </w:tcPr>
          <w:p w14:paraId="03A6CA70" w14:textId="37519B35" w:rsidR="00795A5E" w:rsidRDefault="00EA6452"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w:t>
            </w:r>
            <w:r w:rsidR="00A22FE2">
              <w:rPr>
                <w:rFonts w:ascii="Times New Roman" w:eastAsia="Times New Roman" w:hAnsi="Times New Roman" w:cs="Times New Roman"/>
                <w:sz w:val="26"/>
                <w:szCs w:val="26"/>
              </w:rPr>
              <w:t>5</w:t>
            </w:r>
            <w:r>
              <w:rPr>
                <w:rFonts w:ascii="Times New Roman" w:eastAsia="Times New Roman" w:hAnsi="Times New Roman" w:cs="Times New Roman"/>
                <w:sz w:val="26"/>
                <w:szCs w:val="26"/>
              </w:rPr>
              <w:t>)</w:t>
            </w:r>
          </w:p>
        </w:tc>
        <w:tc>
          <w:tcPr>
            <w:tcW w:w="915" w:type="dxa"/>
            <w:shd w:val="clear" w:color="auto" w:fill="auto"/>
            <w:tcMar>
              <w:top w:w="100" w:type="dxa"/>
              <w:left w:w="100" w:type="dxa"/>
              <w:bottom w:w="100" w:type="dxa"/>
              <w:right w:w="100" w:type="dxa"/>
            </w:tcMar>
          </w:tcPr>
          <w:p w14:paraId="30B0DA45" w14:textId="1F4C0A53" w:rsidR="00795A5E" w:rsidRDefault="008C4E92"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0BB249A8"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51C07B89" w14:textId="01545689" w:rsidR="00795A5E" w:rsidRPr="008C4E92" w:rsidRDefault="008C4E92"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Họ</w:t>
            </w:r>
            <w:r>
              <w:rPr>
                <w:rFonts w:ascii="Times New Roman" w:eastAsia="Times New Roman" w:hAnsi="Times New Roman" w:cs="Times New Roman"/>
                <w:sz w:val="26"/>
                <w:szCs w:val="26"/>
                <w:lang w:val="vi-VN"/>
              </w:rPr>
              <w:t xml:space="preserve"> tên khách hàng</w:t>
            </w:r>
          </w:p>
        </w:tc>
      </w:tr>
      <w:tr w:rsidR="00795A5E" w14:paraId="72EAD8A0" w14:textId="77777777" w:rsidTr="00A22FE2">
        <w:tc>
          <w:tcPr>
            <w:tcW w:w="780" w:type="dxa"/>
            <w:shd w:val="clear" w:color="auto" w:fill="auto"/>
            <w:tcMar>
              <w:top w:w="100" w:type="dxa"/>
              <w:left w:w="100" w:type="dxa"/>
              <w:bottom w:w="100" w:type="dxa"/>
              <w:right w:w="100" w:type="dxa"/>
            </w:tcMar>
          </w:tcPr>
          <w:p w14:paraId="7BB0D5CC" w14:textId="59E74C2E" w:rsidR="00795A5E" w:rsidRPr="003B3CCA" w:rsidRDefault="00795A5E" w:rsidP="003B3CCA">
            <w:pPr>
              <w:pStyle w:val="ListParagraph"/>
              <w:widowControl w:val="0"/>
              <w:numPr>
                <w:ilvl w:val="0"/>
                <w:numId w:val="22"/>
              </w:numPr>
              <w:spacing w:after="0" w:line="360" w:lineRule="auto"/>
              <w:rPr>
                <w:rFonts w:ascii="Times New Roman" w:eastAsia="Times New Roman" w:hAnsi="Times New Roman" w:cs="Times New Roman"/>
                <w:sz w:val="26"/>
                <w:szCs w:val="26"/>
              </w:rPr>
            </w:pPr>
          </w:p>
        </w:tc>
        <w:tc>
          <w:tcPr>
            <w:tcW w:w="911" w:type="dxa"/>
            <w:shd w:val="clear" w:color="auto" w:fill="auto"/>
            <w:tcMar>
              <w:top w:w="100" w:type="dxa"/>
              <w:left w:w="100" w:type="dxa"/>
              <w:bottom w:w="100" w:type="dxa"/>
              <w:right w:w="100" w:type="dxa"/>
            </w:tcMar>
          </w:tcPr>
          <w:p w14:paraId="4A06E2C1" w14:textId="1656706A" w:rsidR="00795A5E" w:rsidRDefault="00795A5E" w:rsidP="00280EA0">
            <w:pPr>
              <w:widowControl w:val="0"/>
              <w:spacing w:after="0" w:line="360" w:lineRule="auto"/>
              <w:rPr>
                <w:rFonts w:ascii="Times New Roman" w:eastAsia="Times New Roman" w:hAnsi="Times New Roman" w:cs="Times New Roman"/>
                <w:b/>
                <w:sz w:val="26"/>
                <w:szCs w:val="26"/>
              </w:rPr>
            </w:pPr>
          </w:p>
        </w:tc>
        <w:tc>
          <w:tcPr>
            <w:tcW w:w="1843" w:type="dxa"/>
            <w:shd w:val="clear" w:color="auto" w:fill="auto"/>
            <w:tcMar>
              <w:top w:w="100" w:type="dxa"/>
              <w:left w:w="100" w:type="dxa"/>
              <w:bottom w:w="100" w:type="dxa"/>
              <w:right w:w="100" w:type="dxa"/>
            </w:tcMar>
          </w:tcPr>
          <w:p w14:paraId="0535D278" w14:textId="0A38FA44" w:rsidR="00795A5E" w:rsidRDefault="008C4E92" w:rsidP="00280EA0">
            <w:pPr>
              <w:widowControl w:val="0"/>
              <w:spacing w:after="0" w:line="360" w:lineRule="auto"/>
              <w:rPr>
                <w:rFonts w:ascii="Times New Roman" w:eastAsia="Times New Roman" w:hAnsi="Times New Roman" w:cs="Times New Roman"/>
                <w:sz w:val="26"/>
                <w:szCs w:val="26"/>
              </w:rPr>
            </w:pPr>
            <w:r w:rsidRPr="008C4E92">
              <w:rPr>
                <w:rFonts w:ascii="Times New Roman" w:eastAsia="Times New Roman" w:hAnsi="Times New Roman" w:cs="Times New Roman"/>
                <w:sz w:val="26"/>
                <w:szCs w:val="26"/>
              </w:rPr>
              <w:t>soDienThoai</w:t>
            </w:r>
          </w:p>
        </w:tc>
        <w:tc>
          <w:tcPr>
            <w:tcW w:w="1985" w:type="dxa"/>
            <w:shd w:val="clear" w:color="auto" w:fill="auto"/>
            <w:tcMar>
              <w:top w:w="100" w:type="dxa"/>
              <w:left w:w="100" w:type="dxa"/>
              <w:bottom w:w="100" w:type="dxa"/>
              <w:right w:w="100" w:type="dxa"/>
            </w:tcMar>
          </w:tcPr>
          <w:p w14:paraId="7CD7FC96" w14:textId="0DAE2929" w:rsidR="00795A5E" w:rsidRDefault="00CB69E1"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w:t>
            </w:r>
            <w:r w:rsidR="00A22FE2">
              <w:rPr>
                <w:rFonts w:ascii="Times New Roman" w:eastAsia="Times New Roman" w:hAnsi="Times New Roman" w:cs="Times New Roman"/>
                <w:sz w:val="26"/>
                <w:szCs w:val="26"/>
              </w:rPr>
              <w:t>char(10)</w:t>
            </w:r>
          </w:p>
        </w:tc>
        <w:tc>
          <w:tcPr>
            <w:tcW w:w="915" w:type="dxa"/>
            <w:shd w:val="clear" w:color="auto" w:fill="auto"/>
            <w:tcMar>
              <w:top w:w="100" w:type="dxa"/>
              <w:left w:w="100" w:type="dxa"/>
              <w:bottom w:w="100" w:type="dxa"/>
              <w:right w:w="100" w:type="dxa"/>
            </w:tcMar>
          </w:tcPr>
          <w:p w14:paraId="05021323" w14:textId="483A9FD7" w:rsidR="00795A5E" w:rsidRDefault="008C4E92"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3BA4D6F1" w14:textId="2366754B" w:rsidR="00795A5E" w:rsidRDefault="00795A5E"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3DD6C25A" w14:textId="7EA14450" w:rsidR="00795A5E" w:rsidRPr="008C4E92" w:rsidRDefault="008C4E92"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Số</w:t>
            </w:r>
            <w:r>
              <w:rPr>
                <w:rFonts w:ascii="Times New Roman" w:eastAsia="Times New Roman" w:hAnsi="Times New Roman" w:cs="Times New Roman"/>
                <w:sz w:val="26"/>
                <w:szCs w:val="26"/>
                <w:lang w:val="vi-VN"/>
              </w:rPr>
              <w:t xml:space="preserve"> điện thoại</w:t>
            </w:r>
          </w:p>
        </w:tc>
      </w:tr>
      <w:tr w:rsidR="005D1AE7" w14:paraId="299A7C70" w14:textId="77777777" w:rsidTr="00CF59B1">
        <w:tc>
          <w:tcPr>
            <w:tcW w:w="780" w:type="dxa"/>
            <w:shd w:val="clear" w:color="auto" w:fill="auto"/>
            <w:tcMar>
              <w:top w:w="100" w:type="dxa"/>
              <w:left w:w="100" w:type="dxa"/>
              <w:bottom w:w="100" w:type="dxa"/>
              <w:right w:w="100" w:type="dxa"/>
            </w:tcMar>
          </w:tcPr>
          <w:p w14:paraId="223C2A49" w14:textId="77777777" w:rsidR="005D1AE7" w:rsidRPr="003B3CCA" w:rsidRDefault="005D1AE7" w:rsidP="00CF59B1">
            <w:pPr>
              <w:pStyle w:val="ListParagraph"/>
              <w:widowControl w:val="0"/>
              <w:numPr>
                <w:ilvl w:val="0"/>
                <w:numId w:val="22"/>
              </w:numPr>
              <w:spacing w:after="0" w:line="360" w:lineRule="auto"/>
              <w:rPr>
                <w:rFonts w:ascii="Times New Roman" w:eastAsia="Times New Roman" w:hAnsi="Times New Roman" w:cs="Times New Roman"/>
                <w:sz w:val="26"/>
                <w:szCs w:val="26"/>
              </w:rPr>
            </w:pPr>
          </w:p>
        </w:tc>
        <w:tc>
          <w:tcPr>
            <w:tcW w:w="911" w:type="dxa"/>
            <w:shd w:val="clear" w:color="auto" w:fill="auto"/>
            <w:tcMar>
              <w:top w:w="100" w:type="dxa"/>
              <w:left w:w="100" w:type="dxa"/>
              <w:bottom w:w="100" w:type="dxa"/>
              <w:right w:w="100" w:type="dxa"/>
            </w:tcMar>
          </w:tcPr>
          <w:p w14:paraId="792EFBCC" w14:textId="77777777" w:rsidR="005D1AE7" w:rsidRDefault="005D1AE7" w:rsidP="00CF59B1">
            <w:pPr>
              <w:widowControl w:val="0"/>
              <w:spacing w:after="0" w:line="360" w:lineRule="auto"/>
              <w:rPr>
                <w:rFonts w:ascii="Times New Roman" w:eastAsia="Times New Roman" w:hAnsi="Times New Roman" w:cs="Times New Roman"/>
                <w:b/>
                <w:sz w:val="26"/>
                <w:szCs w:val="26"/>
              </w:rPr>
            </w:pPr>
          </w:p>
        </w:tc>
        <w:tc>
          <w:tcPr>
            <w:tcW w:w="1843" w:type="dxa"/>
            <w:shd w:val="clear" w:color="auto" w:fill="auto"/>
            <w:tcMar>
              <w:top w:w="100" w:type="dxa"/>
              <w:left w:w="100" w:type="dxa"/>
              <w:bottom w:w="100" w:type="dxa"/>
              <w:right w:w="100" w:type="dxa"/>
            </w:tcMar>
          </w:tcPr>
          <w:p w14:paraId="1A7EBF2E" w14:textId="77777777" w:rsidR="005D1AE7" w:rsidRDefault="005D1AE7" w:rsidP="00CF59B1">
            <w:pPr>
              <w:widowControl w:val="0"/>
              <w:spacing w:after="0" w:line="360" w:lineRule="auto"/>
              <w:rPr>
                <w:rFonts w:ascii="Times New Roman" w:eastAsia="Times New Roman" w:hAnsi="Times New Roman" w:cs="Times New Roman"/>
                <w:sz w:val="26"/>
                <w:szCs w:val="26"/>
              </w:rPr>
            </w:pPr>
            <w:r w:rsidRPr="008C4E92">
              <w:rPr>
                <w:rFonts w:ascii="Times New Roman" w:eastAsia="Times New Roman" w:hAnsi="Times New Roman" w:cs="Times New Roman"/>
                <w:sz w:val="26"/>
                <w:szCs w:val="26"/>
              </w:rPr>
              <w:t>diemTichLuy</w:t>
            </w:r>
          </w:p>
        </w:tc>
        <w:tc>
          <w:tcPr>
            <w:tcW w:w="1985" w:type="dxa"/>
            <w:shd w:val="clear" w:color="auto" w:fill="auto"/>
            <w:tcMar>
              <w:top w:w="100" w:type="dxa"/>
              <w:left w:w="100" w:type="dxa"/>
              <w:bottom w:w="100" w:type="dxa"/>
              <w:right w:w="100" w:type="dxa"/>
            </w:tcMar>
          </w:tcPr>
          <w:p w14:paraId="0B78FF89" w14:textId="6F0EFC9F" w:rsidR="005D1AE7" w:rsidRDefault="005D1AE7" w:rsidP="00CF59B1">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15" w:type="dxa"/>
            <w:shd w:val="clear" w:color="auto" w:fill="auto"/>
            <w:tcMar>
              <w:top w:w="100" w:type="dxa"/>
              <w:left w:w="100" w:type="dxa"/>
              <w:bottom w:w="100" w:type="dxa"/>
              <w:right w:w="100" w:type="dxa"/>
            </w:tcMar>
          </w:tcPr>
          <w:p w14:paraId="3BEFEA9C" w14:textId="77777777" w:rsidR="005D1AE7" w:rsidRDefault="005D1AE7" w:rsidP="00CF59B1">
            <w:pPr>
              <w:widowControl w:val="0"/>
              <w:spacing w:after="0" w:line="360" w:lineRule="auto"/>
              <w:rPr>
                <w:rFonts w:ascii="Times New Roman" w:eastAsia="Times New Roman" w:hAnsi="Times New Roman" w:cs="Times New Roman"/>
                <w:sz w:val="26"/>
                <w:szCs w:val="26"/>
              </w:rPr>
            </w:pPr>
          </w:p>
        </w:tc>
        <w:tc>
          <w:tcPr>
            <w:tcW w:w="1635" w:type="dxa"/>
            <w:shd w:val="clear" w:color="auto" w:fill="auto"/>
            <w:tcMar>
              <w:top w:w="100" w:type="dxa"/>
              <w:left w:w="100" w:type="dxa"/>
              <w:bottom w:w="100" w:type="dxa"/>
              <w:right w:w="100" w:type="dxa"/>
            </w:tcMar>
          </w:tcPr>
          <w:p w14:paraId="7E083337" w14:textId="77777777" w:rsidR="005D1AE7" w:rsidRDefault="005D1AE7" w:rsidP="00CF59B1">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1BA1CF4D" w14:textId="77777777" w:rsidR="005D1AE7" w:rsidRPr="008C4E92" w:rsidRDefault="005D1AE7" w:rsidP="00CF59B1">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Điểm</w:t>
            </w:r>
            <w:r>
              <w:rPr>
                <w:rFonts w:ascii="Times New Roman" w:eastAsia="Times New Roman" w:hAnsi="Times New Roman" w:cs="Times New Roman"/>
                <w:sz w:val="26"/>
                <w:szCs w:val="26"/>
                <w:lang w:val="vi-VN"/>
              </w:rPr>
              <w:t xml:space="preserve"> tích lũy</w:t>
            </w:r>
          </w:p>
        </w:tc>
      </w:tr>
      <w:tr w:rsidR="00795A5E" w14:paraId="27A6F510" w14:textId="77777777" w:rsidTr="00A22FE2">
        <w:tc>
          <w:tcPr>
            <w:tcW w:w="780" w:type="dxa"/>
            <w:shd w:val="clear" w:color="auto" w:fill="auto"/>
            <w:tcMar>
              <w:top w:w="100" w:type="dxa"/>
              <w:left w:w="100" w:type="dxa"/>
              <w:bottom w:w="100" w:type="dxa"/>
              <w:right w:w="100" w:type="dxa"/>
            </w:tcMar>
          </w:tcPr>
          <w:p w14:paraId="36855B7A" w14:textId="19626425" w:rsidR="00795A5E" w:rsidRPr="003B3CCA" w:rsidRDefault="00795A5E" w:rsidP="003B3CCA">
            <w:pPr>
              <w:pStyle w:val="ListParagraph"/>
              <w:widowControl w:val="0"/>
              <w:numPr>
                <w:ilvl w:val="0"/>
                <w:numId w:val="22"/>
              </w:numPr>
              <w:spacing w:after="0" w:line="360" w:lineRule="auto"/>
              <w:rPr>
                <w:rFonts w:ascii="Times New Roman" w:eastAsia="Times New Roman" w:hAnsi="Times New Roman" w:cs="Times New Roman"/>
                <w:sz w:val="26"/>
                <w:szCs w:val="26"/>
              </w:rPr>
            </w:pPr>
          </w:p>
        </w:tc>
        <w:tc>
          <w:tcPr>
            <w:tcW w:w="911" w:type="dxa"/>
            <w:shd w:val="clear" w:color="auto" w:fill="auto"/>
            <w:tcMar>
              <w:top w:w="100" w:type="dxa"/>
              <w:left w:w="100" w:type="dxa"/>
              <w:bottom w:w="100" w:type="dxa"/>
              <w:right w:w="100" w:type="dxa"/>
            </w:tcMar>
          </w:tcPr>
          <w:p w14:paraId="351319C8" w14:textId="0D235BCB" w:rsidR="00795A5E" w:rsidRPr="008C4E92" w:rsidRDefault="00795A5E" w:rsidP="00280EA0">
            <w:pPr>
              <w:widowControl w:val="0"/>
              <w:spacing w:after="0" w:line="360" w:lineRule="auto"/>
              <w:rPr>
                <w:rFonts w:ascii="Times New Roman" w:eastAsia="Times New Roman" w:hAnsi="Times New Roman" w:cs="Times New Roman"/>
                <w:b/>
                <w:sz w:val="26"/>
                <w:szCs w:val="26"/>
                <w:lang w:val="vi-VN"/>
              </w:rPr>
            </w:pPr>
          </w:p>
        </w:tc>
        <w:tc>
          <w:tcPr>
            <w:tcW w:w="1843" w:type="dxa"/>
            <w:shd w:val="clear" w:color="auto" w:fill="auto"/>
            <w:tcMar>
              <w:top w:w="100" w:type="dxa"/>
              <w:left w:w="100" w:type="dxa"/>
              <w:bottom w:w="100" w:type="dxa"/>
              <w:right w:w="100" w:type="dxa"/>
            </w:tcMar>
          </w:tcPr>
          <w:p w14:paraId="38D0EBEB" w14:textId="6D65E697" w:rsidR="00795A5E" w:rsidRDefault="008C4E92" w:rsidP="00280EA0">
            <w:pPr>
              <w:widowControl w:val="0"/>
              <w:spacing w:after="0" w:line="360" w:lineRule="auto"/>
              <w:rPr>
                <w:rFonts w:ascii="Times New Roman" w:eastAsia="Times New Roman" w:hAnsi="Times New Roman" w:cs="Times New Roman"/>
                <w:sz w:val="26"/>
                <w:szCs w:val="26"/>
              </w:rPr>
            </w:pPr>
            <w:r w:rsidRPr="008C4E92">
              <w:rPr>
                <w:rFonts w:ascii="Times New Roman" w:eastAsia="Times New Roman" w:hAnsi="Times New Roman" w:cs="Times New Roman"/>
                <w:sz w:val="26"/>
                <w:szCs w:val="26"/>
              </w:rPr>
              <w:t>namSinh</w:t>
            </w:r>
          </w:p>
        </w:tc>
        <w:tc>
          <w:tcPr>
            <w:tcW w:w="1985" w:type="dxa"/>
            <w:shd w:val="clear" w:color="auto" w:fill="auto"/>
            <w:tcMar>
              <w:top w:w="100" w:type="dxa"/>
              <w:left w:w="100" w:type="dxa"/>
              <w:bottom w:w="100" w:type="dxa"/>
              <w:right w:w="100" w:type="dxa"/>
            </w:tcMar>
          </w:tcPr>
          <w:p w14:paraId="41F75D2E" w14:textId="4BFBF703" w:rsidR="00795A5E" w:rsidRDefault="00A22FE2"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915" w:type="dxa"/>
            <w:shd w:val="clear" w:color="auto" w:fill="auto"/>
            <w:tcMar>
              <w:top w:w="100" w:type="dxa"/>
              <w:left w:w="100" w:type="dxa"/>
              <w:bottom w:w="100" w:type="dxa"/>
              <w:right w:w="100" w:type="dxa"/>
            </w:tcMar>
          </w:tcPr>
          <w:p w14:paraId="49BE7A23" w14:textId="5CBB22AD" w:rsidR="00795A5E" w:rsidRDefault="00795A5E" w:rsidP="00280EA0">
            <w:pPr>
              <w:widowControl w:val="0"/>
              <w:spacing w:after="0" w:line="360" w:lineRule="auto"/>
              <w:rPr>
                <w:rFonts w:ascii="Times New Roman" w:eastAsia="Times New Roman" w:hAnsi="Times New Roman" w:cs="Times New Roman"/>
                <w:sz w:val="26"/>
                <w:szCs w:val="26"/>
              </w:rPr>
            </w:pPr>
          </w:p>
        </w:tc>
        <w:tc>
          <w:tcPr>
            <w:tcW w:w="1635" w:type="dxa"/>
            <w:shd w:val="clear" w:color="auto" w:fill="auto"/>
            <w:tcMar>
              <w:top w:w="100" w:type="dxa"/>
              <w:left w:w="100" w:type="dxa"/>
              <w:bottom w:w="100" w:type="dxa"/>
              <w:right w:w="100" w:type="dxa"/>
            </w:tcMar>
          </w:tcPr>
          <w:p w14:paraId="2B60750C" w14:textId="2CAE837B" w:rsidR="00795A5E" w:rsidRDefault="00795A5E"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2E770927" w14:textId="14A23F15" w:rsidR="00795A5E" w:rsidRPr="008C4E92" w:rsidRDefault="008C4E92"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Năm</w:t>
            </w:r>
            <w:r>
              <w:rPr>
                <w:rFonts w:ascii="Times New Roman" w:eastAsia="Times New Roman" w:hAnsi="Times New Roman" w:cs="Times New Roman"/>
                <w:sz w:val="26"/>
                <w:szCs w:val="26"/>
                <w:lang w:val="vi-VN"/>
              </w:rPr>
              <w:t xml:space="preserve"> sinh</w:t>
            </w:r>
          </w:p>
        </w:tc>
      </w:tr>
      <w:tr w:rsidR="00A22FE2" w14:paraId="0E5E8212" w14:textId="77777777" w:rsidTr="00A22FE2">
        <w:tc>
          <w:tcPr>
            <w:tcW w:w="780" w:type="dxa"/>
            <w:shd w:val="clear" w:color="auto" w:fill="auto"/>
            <w:tcMar>
              <w:top w:w="100" w:type="dxa"/>
              <w:left w:w="100" w:type="dxa"/>
              <w:bottom w:w="100" w:type="dxa"/>
              <w:right w:w="100" w:type="dxa"/>
            </w:tcMar>
          </w:tcPr>
          <w:p w14:paraId="47408552" w14:textId="77777777" w:rsidR="00A22FE2" w:rsidRPr="003B3CCA" w:rsidRDefault="00A22FE2" w:rsidP="003B3CCA">
            <w:pPr>
              <w:pStyle w:val="ListParagraph"/>
              <w:widowControl w:val="0"/>
              <w:numPr>
                <w:ilvl w:val="0"/>
                <w:numId w:val="22"/>
              </w:numPr>
              <w:spacing w:after="0" w:line="360" w:lineRule="auto"/>
              <w:rPr>
                <w:rFonts w:ascii="Times New Roman" w:eastAsia="Times New Roman" w:hAnsi="Times New Roman" w:cs="Times New Roman"/>
                <w:sz w:val="26"/>
                <w:szCs w:val="26"/>
              </w:rPr>
            </w:pPr>
          </w:p>
        </w:tc>
        <w:tc>
          <w:tcPr>
            <w:tcW w:w="911" w:type="dxa"/>
            <w:shd w:val="clear" w:color="auto" w:fill="auto"/>
            <w:tcMar>
              <w:top w:w="100" w:type="dxa"/>
              <w:left w:w="100" w:type="dxa"/>
              <w:bottom w:w="100" w:type="dxa"/>
              <w:right w:w="100" w:type="dxa"/>
            </w:tcMar>
          </w:tcPr>
          <w:p w14:paraId="1147778E" w14:textId="77777777" w:rsidR="00A22FE2" w:rsidRDefault="00A22FE2" w:rsidP="00280EA0">
            <w:pPr>
              <w:widowControl w:val="0"/>
              <w:spacing w:after="0" w:line="360" w:lineRule="auto"/>
              <w:rPr>
                <w:rFonts w:ascii="Times New Roman" w:eastAsia="Times New Roman" w:hAnsi="Times New Roman" w:cs="Times New Roman"/>
                <w:b/>
                <w:sz w:val="26"/>
                <w:szCs w:val="26"/>
              </w:rPr>
            </w:pPr>
          </w:p>
        </w:tc>
        <w:tc>
          <w:tcPr>
            <w:tcW w:w="1843" w:type="dxa"/>
            <w:shd w:val="clear" w:color="auto" w:fill="auto"/>
            <w:tcMar>
              <w:top w:w="100" w:type="dxa"/>
              <w:left w:w="100" w:type="dxa"/>
              <w:bottom w:w="100" w:type="dxa"/>
              <w:right w:w="100" w:type="dxa"/>
            </w:tcMar>
          </w:tcPr>
          <w:p w14:paraId="7DC2311D" w14:textId="5946E4A9" w:rsidR="00A22FE2" w:rsidRPr="008C4E92" w:rsidRDefault="00A22FE2"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gioiTinh</w:t>
            </w:r>
          </w:p>
        </w:tc>
        <w:tc>
          <w:tcPr>
            <w:tcW w:w="1985" w:type="dxa"/>
            <w:shd w:val="clear" w:color="auto" w:fill="auto"/>
            <w:tcMar>
              <w:top w:w="100" w:type="dxa"/>
              <w:left w:w="100" w:type="dxa"/>
              <w:bottom w:w="100" w:type="dxa"/>
              <w:right w:w="100" w:type="dxa"/>
            </w:tcMar>
          </w:tcPr>
          <w:p w14:paraId="1DE31E06" w14:textId="15EAECAD" w:rsidR="00A22FE2" w:rsidRDefault="005D1AE7"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w:t>
            </w:r>
            <w:r w:rsidR="00A22FE2">
              <w:rPr>
                <w:rFonts w:ascii="Times New Roman" w:eastAsia="Times New Roman" w:hAnsi="Times New Roman" w:cs="Times New Roman"/>
                <w:sz w:val="26"/>
                <w:szCs w:val="26"/>
              </w:rPr>
              <w:t>varchar(15)</w:t>
            </w:r>
          </w:p>
        </w:tc>
        <w:tc>
          <w:tcPr>
            <w:tcW w:w="915" w:type="dxa"/>
            <w:shd w:val="clear" w:color="auto" w:fill="auto"/>
            <w:tcMar>
              <w:top w:w="100" w:type="dxa"/>
              <w:left w:w="100" w:type="dxa"/>
              <w:bottom w:w="100" w:type="dxa"/>
              <w:right w:w="100" w:type="dxa"/>
            </w:tcMar>
          </w:tcPr>
          <w:p w14:paraId="2D0382A7" w14:textId="77777777" w:rsidR="00A22FE2" w:rsidRDefault="00A22FE2" w:rsidP="00280EA0">
            <w:pPr>
              <w:widowControl w:val="0"/>
              <w:spacing w:after="0" w:line="360" w:lineRule="auto"/>
              <w:rPr>
                <w:rFonts w:ascii="Times New Roman" w:eastAsia="Times New Roman" w:hAnsi="Times New Roman" w:cs="Times New Roman"/>
                <w:sz w:val="26"/>
                <w:szCs w:val="26"/>
              </w:rPr>
            </w:pPr>
          </w:p>
        </w:tc>
        <w:tc>
          <w:tcPr>
            <w:tcW w:w="1635" w:type="dxa"/>
            <w:shd w:val="clear" w:color="auto" w:fill="auto"/>
            <w:tcMar>
              <w:top w:w="100" w:type="dxa"/>
              <w:left w:w="100" w:type="dxa"/>
              <w:bottom w:w="100" w:type="dxa"/>
              <w:right w:w="100" w:type="dxa"/>
            </w:tcMar>
          </w:tcPr>
          <w:p w14:paraId="7AB81C87" w14:textId="77777777" w:rsidR="00A22FE2" w:rsidRDefault="00A22FE2"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042B5B69" w14:textId="23F41591" w:rsidR="00A22FE2" w:rsidRDefault="003B3CCA"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Giới tính</w:t>
            </w:r>
          </w:p>
        </w:tc>
      </w:tr>
      <w:tr w:rsidR="00795A5E" w14:paraId="590F9B72" w14:textId="77777777" w:rsidTr="00A22FE2">
        <w:tc>
          <w:tcPr>
            <w:tcW w:w="780" w:type="dxa"/>
            <w:shd w:val="clear" w:color="auto" w:fill="auto"/>
            <w:tcMar>
              <w:top w:w="100" w:type="dxa"/>
              <w:left w:w="100" w:type="dxa"/>
              <w:bottom w:w="100" w:type="dxa"/>
              <w:right w:w="100" w:type="dxa"/>
            </w:tcMar>
          </w:tcPr>
          <w:p w14:paraId="59915C4A" w14:textId="544FB096" w:rsidR="00795A5E" w:rsidRPr="003B3CCA" w:rsidRDefault="00795A5E" w:rsidP="003B3CCA">
            <w:pPr>
              <w:pStyle w:val="ListParagraph"/>
              <w:widowControl w:val="0"/>
              <w:numPr>
                <w:ilvl w:val="0"/>
                <w:numId w:val="22"/>
              </w:numPr>
              <w:spacing w:after="0" w:line="360" w:lineRule="auto"/>
              <w:rPr>
                <w:rFonts w:ascii="Times New Roman" w:eastAsia="Times New Roman" w:hAnsi="Times New Roman" w:cs="Times New Roman"/>
                <w:sz w:val="26"/>
                <w:szCs w:val="26"/>
              </w:rPr>
            </w:pPr>
          </w:p>
        </w:tc>
        <w:tc>
          <w:tcPr>
            <w:tcW w:w="911" w:type="dxa"/>
            <w:shd w:val="clear" w:color="auto" w:fill="auto"/>
            <w:tcMar>
              <w:top w:w="100" w:type="dxa"/>
              <w:left w:w="100" w:type="dxa"/>
              <w:bottom w:w="100" w:type="dxa"/>
              <w:right w:w="100" w:type="dxa"/>
            </w:tcMar>
          </w:tcPr>
          <w:p w14:paraId="388E767F" w14:textId="5A8C4D60" w:rsidR="00795A5E" w:rsidRPr="008C4E92" w:rsidRDefault="00795A5E" w:rsidP="00280EA0">
            <w:pPr>
              <w:widowControl w:val="0"/>
              <w:spacing w:after="0" w:line="360" w:lineRule="auto"/>
              <w:rPr>
                <w:rFonts w:ascii="Times New Roman" w:eastAsia="Times New Roman" w:hAnsi="Times New Roman" w:cs="Times New Roman"/>
                <w:b/>
                <w:sz w:val="26"/>
                <w:szCs w:val="26"/>
                <w:lang w:val="vi-VN"/>
              </w:rPr>
            </w:pPr>
          </w:p>
        </w:tc>
        <w:tc>
          <w:tcPr>
            <w:tcW w:w="1843" w:type="dxa"/>
            <w:shd w:val="clear" w:color="auto" w:fill="auto"/>
            <w:tcMar>
              <w:top w:w="100" w:type="dxa"/>
              <w:left w:w="100" w:type="dxa"/>
              <w:bottom w:w="100" w:type="dxa"/>
              <w:right w:w="100" w:type="dxa"/>
            </w:tcMar>
          </w:tcPr>
          <w:p w14:paraId="4C64CA64" w14:textId="1291D010" w:rsidR="00795A5E" w:rsidRDefault="008C4E92" w:rsidP="00280EA0">
            <w:pPr>
              <w:widowControl w:val="0"/>
              <w:spacing w:after="0" w:line="360" w:lineRule="auto"/>
              <w:rPr>
                <w:rFonts w:ascii="Times New Roman" w:eastAsia="Times New Roman" w:hAnsi="Times New Roman" w:cs="Times New Roman"/>
                <w:sz w:val="26"/>
                <w:szCs w:val="26"/>
              </w:rPr>
            </w:pPr>
            <w:r w:rsidRPr="008C4E92">
              <w:rPr>
                <w:rFonts w:ascii="Times New Roman" w:eastAsia="Times New Roman" w:hAnsi="Times New Roman" w:cs="Times New Roman"/>
                <w:sz w:val="26"/>
                <w:szCs w:val="26"/>
              </w:rPr>
              <w:t>ghiChu</w:t>
            </w:r>
          </w:p>
        </w:tc>
        <w:tc>
          <w:tcPr>
            <w:tcW w:w="1985" w:type="dxa"/>
            <w:shd w:val="clear" w:color="auto" w:fill="auto"/>
            <w:tcMar>
              <w:top w:w="100" w:type="dxa"/>
              <w:left w:w="100" w:type="dxa"/>
              <w:bottom w:w="100" w:type="dxa"/>
              <w:right w:w="100" w:type="dxa"/>
            </w:tcMar>
          </w:tcPr>
          <w:p w14:paraId="51B53984" w14:textId="1A4FF147" w:rsidR="00795A5E" w:rsidRDefault="00EA6452"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nvarchar(255)</w:t>
            </w:r>
          </w:p>
        </w:tc>
        <w:tc>
          <w:tcPr>
            <w:tcW w:w="915" w:type="dxa"/>
            <w:shd w:val="clear" w:color="auto" w:fill="auto"/>
            <w:tcMar>
              <w:top w:w="100" w:type="dxa"/>
              <w:left w:w="100" w:type="dxa"/>
              <w:bottom w:w="100" w:type="dxa"/>
              <w:right w:w="100" w:type="dxa"/>
            </w:tcMar>
          </w:tcPr>
          <w:p w14:paraId="306C58F7" w14:textId="71CC0D7D" w:rsidR="00795A5E" w:rsidRDefault="00795A5E" w:rsidP="00280EA0">
            <w:pPr>
              <w:widowControl w:val="0"/>
              <w:spacing w:after="0" w:line="360" w:lineRule="auto"/>
              <w:rPr>
                <w:rFonts w:ascii="Times New Roman" w:eastAsia="Times New Roman" w:hAnsi="Times New Roman" w:cs="Times New Roman"/>
                <w:sz w:val="26"/>
                <w:szCs w:val="26"/>
              </w:rPr>
            </w:pPr>
          </w:p>
        </w:tc>
        <w:tc>
          <w:tcPr>
            <w:tcW w:w="1635" w:type="dxa"/>
            <w:shd w:val="clear" w:color="auto" w:fill="auto"/>
            <w:tcMar>
              <w:top w:w="100" w:type="dxa"/>
              <w:left w:w="100" w:type="dxa"/>
              <w:bottom w:w="100" w:type="dxa"/>
              <w:right w:w="100" w:type="dxa"/>
            </w:tcMar>
          </w:tcPr>
          <w:p w14:paraId="479DD7AB" w14:textId="41F87437" w:rsidR="00795A5E" w:rsidRDefault="00795A5E"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0D679018" w14:textId="48B6AF0E" w:rsidR="00795A5E" w:rsidRPr="008C4E92" w:rsidRDefault="008C4E92"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Ghi</w:t>
            </w:r>
            <w:r>
              <w:rPr>
                <w:rFonts w:ascii="Times New Roman" w:eastAsia="Times New Roman" w:hAnsi="Times New Roman" w:cs="Times New Roman"/>
                <w:sz w:val="26"/>
                <w:szCs w:val="26"/>
                <w:lang w:val="vi-VN"/>
              </w:rPr>
              <w:t xml:space="preserve"> chú</w:t>
            </w:r>
          </w:p>
        </w:tc>
      </w:tr>
    </w:tbl>
    <w:p w14:paraId="5E5AB39A" w14:textId="77777777" w:rsidR="00EA6452" w:rsidRDefault="00EA6452" w:rsidP="00280EA0">
      <w:pPr>
        <w:spacing w:after="200" w:line="360" w:lineRule="auto"/>
        <w:jc w:val="center"/>
        <w:rPr>
          <w:rFonts w:ascii="Times New Roman" w:eastAsia="Times New Roman" w:hAnsi="Times New Roman" w:cs="Times New Roman"/>
          <w:sz w:val="26"/>
          <w:szCs w:val="26"/>
          <w:lang w:val="vi-VN"/>
        </w:rPr>
      </w:pPr>
      <w:bookmarkStart w:id="28" w:name="_v18wxdq7ktxl" w:colFirst="0" w:colLast="0"/>
      <w:bookmarkEnd w:id="28"/>
    </w:p>
    <w:p w14:paraId="52A21DA2" w14:textId="04141346" w:rsidR="00743495" w:rsidRDefault="00DC0768" w:rsidP="00280EA0">
      <w:pPr>
        <w:pStyle w:val="Heading4"/>
        <w:spacing w:line="360" w:lineRule="auto"/>
      </w:pPr>
      <w:r>
        <w:t>Bảng 2.2.</w:t>
      </w:r>
      <w:r w:rsidR="000F7FC8">
        <w:t>4</w:t>
      </w:r>
      <w:r>
        <w:t>: KhachHang (Khách hàng)</w:t>
      </w:r>
    </w:p>
    <w:p w14:paraId="4DC91375" w14:textId="77777777" w:rsidR="00EA6452" w:rsidRPr="004735D5" w:rsidRDefault="00EA6452" w:rsidP="00280EA0">
      <w:pPr>
        <w:spacing w:line="360" w:lineRule="auto"/>
      </w:pPr>
    </w:p>
    <w:p w14:paraId="2CEDD147" w14:textId="71AB015F" w:rsidR="00EA6452" w:rsidRPr="002D1399" w:rsidRDefault="00EA6452" w:rsidP="00A27B42">
      <w:pPr>
        <w:pStyle w:val="Heading3"/>
        <w:numPr>
          <w:ilvl w:val="0"/>
          <w:numId w:val="15"/>
        </w:numPr>
        <w:spacing w:line="360" w:lineRule="auto"/>
        <w:ind w:left="567" w:hanging="567"/>
      </w:pPr>
      <w:bookmarkStart w:id="29" w:name="_Toc179146109"/>
      <w:bookmarkStart w:id="30" w:name="_Toc180955947"/>
      <w:r w:rsidRPr="00235D0B">
        <w:t>Bảng</w:t>
      </w:r>
      <w:r w:rsidRPr="002D1399">
        <w:t xml:space="preserve"> </w:t>
      </w:r>
      <w:r w:rsidRPr="00235D0B">
        <w:t>HoaDon</w:t>
      </w:r>
      <w:bookmarkEnd w:id="29"/>
      <w:bookmarkEnd w:id="30"/>
    </w:p>
    <w:tbl>
      <w:tblPr>
        <w:tblW w:w="10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885"/>
        <w:gridCol w:w="2055"/>
        <w:gridCol w:w="1650"/>
        <w:gridCol w:w="915"/>
        <w:gridCol w:w="1635"/>
        <w:gridCol w:w="2265"/>
      </w:tblGrid>
      <w:tr w:rsidR="00532A83" w14:paraId="1B93BFD5" w14:textId="77777777">
        <w:tc>
          <w:tcPr>
            <w:tcW w:w="780" w:type="dxa"/>
            <w:shd w:val="clear" w:color="auto" w:fill="D9D9D9"/>
            <w:tcMar>
              <w:top w:w="100" w:type="dxa"/>
              <w:left w:w="100" w:type="dxa"/>
              <w:bottom w:w="100" w:type="dxa"/>
              <w:right w:w="100" w:type="dxa"/>
            </w:tcMar>
          </w:tcPr>
          <w:p w14:paraId="69CDFEAD"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885" w:type="dxa"/>
            <w:shd w:val="clear" w:color="auto" w:fill="D9D9D9"/>
            <w:tcMar>
              <w:top w:w="100" w:type="dxa"/>
              <w:left w:w="100" w:type="dxa"/>
              <w:bottom w:w="100" w:type="dxa"/>
              <w:right w:w="100" w:type="dxa"/>
            </w:tcMar>
          </w:tcPr>
          <w:p w14:paraId="1EB01F6C"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055" w:type="dxa"/>
            <w:shd w:val="clear" w:color="auto" w:fill="D9D9D9"/>
            <w:tcMar>
              <w:top w:w="100" w:type="dxa"/>
              <w:left w:w="100" w:type="dxa"/>
              <w:bottom w:w="100" w:type="dxa"/>
              <w:right w:w="100" w:type="dxa"/>
            </w:tcMar>
          </w:tcPr>
          <w:p w14:paraId="65B22D47"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w:t>
            </w:r>
          </w:p>
        </w:tc>
        <w:tc>
          <w:tcPr>
            <w:tcW w:w="1650" w:type="dxa"/>
            <w:shd w:val="clear" w:color="auto" w:fill="D9D9D9"/>
            <w:tcMar>
              <w:top w:w="100" w:type="dxa"/>
              <w:left w:w="100" w:type="dxa"/>
              <w:bottom w:w="100" w:type="dxa"/>
              <w:right w:w="100" w:type="dxa"/>
            </w:tcMar>
          </w:tcPr>
          <w:p w14:paraId="7F7FDBB9"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915" w:type="dxa"/>
            <w:shd w:val="clear" w:color="auto" w:fill="D9D9D9"/>
            <w:tcMar>
              <w:top w:w="100" w:type="dxa"/>
              <w:left w:w="100" w:type="dxa"/>
              <w:bottom w:w="100" w:type="dxa"/>
              <w:right w:w="100" w:type="dxa"/>
            </w:tcMar>
          </w:tcPr>
          <w:p w14:paraId="671D4DBA"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Null</w:t>
            </w:r>
          </w:p>
        </w:tc>
        <w:tc>
          <w:tcPr>
            <w:tcW w:w="1635" w:type="dxa"/>
            <w:shd w:val="clear" w:color="auto" w:fill="D9D9D9"/>
            <w:tcMar>
              <w:top w:w="100" w:type="dxa"/>
              <w:left w:w="100" w:type="dxa"/>
              <w:bottom w:w="100" w:type="dxa"/>
              <w:right w:w="100" w:type="dxa"/>
            </w:tcMar>
          </w:tcPr>
          <w:p w14:paraId="6A3BCCC8"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Tham Chiếu</w:t>
            </w:r>
          </w:p>
        </w:tc>
        <w:tc>
          <w:tcPr>
            <w:tcW w:w="2265" w:type="dxa"/>
            <w:shd w:val="clear" w:color="auto" w:fill="D9D9D9"/>
            <w:tcMar>
              <w:top w:w="100" w:type="dxa"/>
              <w:left w:w="100" w:type="dxa"/>
              <w:bottom w:w="100" w:type="dxa"/>
              <w:right w:w="100" w:type="dxa"/>
            </w:tcMar>
          </w:tcPr>
          <w:p w14:paraId="132C0A4C"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795A5E" w14:paraId="7D6B8510" w14:textId="77777777">
        <w:tc>
          <w:tcPr>
            <w:tcW w:w="780" w:type="dxa"/>
            <w:shd w:val="clear" w:color="auto" w:fill="auto"/>
            <w:tcMar>
              <w:top w:w="100" w:type="dxa"/>
              <w:left w:w="100" w:type="dxa"/>
              <w:bottom w:w="100" w:type="dxa"/>
              <w:right w:w="100" w:type="dxa"/>
            </w:tcMar>
          </w:tcPr>
          <w:p w14:paraId="0E330707" w14:textId="0C3A3C3C" w:rsidR="00795A5E" w:rsidRPr="00A028F5" w:rsidRDefault="00795A5E" w:rsidP="00A028F5">
            <w:pPr>
              <w:pStyle w:val="ListParagraph"/>
              <w:widowControl w:val="0"/>
              <w:numPr>
                <w:ilvl w:val="0"/>
                <w:numId w:val="23"/>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56A1574E" w14:textId="77777777" w:rsidR="00795A5E" w:rsidRDefault="00795A5E" w:rsidP="00FE1A6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PK</w:t>
            </w:r>
          </w:p>
        </w:tc>
        <w:tc>
          <w:tcPr>
            <w:tcW w:w="2055" w:type="dxa"/>
            <w:shd w:val="clear" w:color="auto" w:fill="auto"/>
            <w:tcMar>
              <w:top w:w="100" w:type="dxa"/>
              <w:left w:w="100" w:type="dxa"/>
              <w:bottom w:w="100" w:type="dxa"/>
              <w:right w:w="100" w:type="dxa"/>
            </w:tcMar>
          </w:tcPr>
          <w:p w14:paraId="069F3B48" w14:textId="1E7F3A57" w:rsidR="00795A5E" w:rsidRDefault="00EA6452" w:rsidP="00280EA0">
            <w:pPr>
              <w:widowControl w:val="0"/>
              <w:spacing w:after="0" w:line="360" w:lineRule="auto"/>
              <w:rPr>
                <w:rFonts w:ascii="Times New Roman" w:eastAsia="Times New Roman" w:hAnsi="Times New Roman" w:cs="Times New Roman"/>
                <w:sz w:val="26"/>
                <w:szCs w:val="26"/>
              </w:rPr>
            </w:pPr>
            <w:r w:rsidRPr="00EA6452">
              <w:rPr>
                <w:rFonts w:ascii="Times New Roman" w:eastAsia="Times New Roman" w:hAnsi="Times New Roman" w:cs="Times New Roman"/>
                <w:sz w:val="26"/>
                <w:szCs w:val="26"/>
              </w:rPr>
              <w:t>maHoaDon</w:t>
            </w:r>
          </w:p>
        </w:tc>
        <w:tc>
          <w:tcPr>
            <w:tcW w:w="1650" w:type="dxa"/>
            <w:shd w:val="clear" w:color="auto" w:fill="auto"/>
            <w:tcMar>
              <w:top w:w="100" w:type="dxa"/>
              <w:left w:w="100" w:type="dxa"/>
              <w:bottom w:w="100" w:type="dxa"/>
              <w:right w:w="100" w:type="dxa"/>
            </w:tcMar>
          </w:tcPr>
          <w:p w14:paraId="25B1FADF" w14:textId="6ED95688" w:rsidR="00795A5E" w:rsidRDefault="00270371"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915" w:type="dxa"/>
            <w:shd w:val="clear" w:color="auto" w:fill="auto"/>
            <w:tcMar>
              <w:top w:w="100" w:type="dxa"/>
              <w:left w:w="100" w:type="dxa"/>
              <w:bottom w:w="100" w:type="dxa"/>
              <w:right w:w="100" w:type="dxa"/>
            </w:tcMar>
          </w:tcPr>
          <w:p w14:paraId="37F1FBF4" w14:textId="24C2B628" w:rsidR="00795A5E" w:rsidRDefault="004B657C"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595B894B"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27AEF14B" w14:textId="44345A70" w:rsidR="00795A5E" w:rsidRPr="00C20578" w:rsidRDefault="00795A5E"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Mã </w:t>
            </w:r>
            <w:r w:rsidR="00C20578">
              <w:rPr>
                <w:rFonts w:ascii="Times New Roman" w:eastAsia="Times New Roman" w:hAnsi="Times New Roman" w:cs="Times New Roman"/>
                <w:sz w:val="26"/>
                <w:szCs w:val="26"/>
              </w:rPr>
              <w:t>hóa</w:t>
            </w:r>
            <w:r w:rsidR="00C20578">
              <w:rPr>
                <w:rFonts w:ascii="Times New Roman" w:eastAsia="Times New Roman" w:hAnsi="Times New Roman" w:cs="Times New Roman"/>
                <w:sz w:val="26"/>
                <w:szCs w:val="26"/>
                <w:lang w:val="vi-VN"/>
              </w:rPr>
              <w:t xml:space="preserve"> đơn</w:t>
            </w:r>
          </w:p>
        </w:tc>
      </w:tr>
      <w:tr w:rsidR="00795A5E" w14:paraId="7099E5F5" w14:textId="77777777">
        <w:tc>
          <w:tcPr>
            <w:tcW w:w="780" w:type="dxa"/>
            <w:shd w:val="clear" w:color="auto" w:fill="auto"/>
            <w:tcMar>
              <w:top w:w="100" w:type="dxa"/>
              <w:left w:w="100" w:type="dxa"/>
              <w:bottom w:w="100" w:type="dxa"/>
              <w:right w:w="100" w:type="dxa"/>
            </w:tcMar>
          </w:tcPr>
          <w:p w14:paraId="20DCA735" w14:textId="312585E4" w:rsidR="00795A5E" w:rsidRDefault="00795A5E" w:rsidP="00A028F5">
            <w:pPr>
              <w:pStyle w:val="ListParagraph"/>
              <w:widowControl w:val="0"/>
              <w:numPr>
                <w:ilvl w:val="0"/>
                <w:numId w:val="23"/>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4C07616A" w14:textId="241275E6" w:rsidR="00795A5E" w:rsidRDefault="00270371" w:rsidP="00FE1A6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FK</w:t>
            </w:r>
          </w:p>
        </w:tc>
        <w:tc>
          <w:tcPr>
            <w:tcW w:w="2055" w:type="dxa"/>
            <w:shd w:val="clear" w:color="auto" w:fill="auto"/>
            <w:tcMar>
              <w:top w:w="100" w:type="dxa"/>
              <w:left w:w="100" w:type="dxa"/>
              <w:bottom w:w="100" w:type="dxa"/>
              <w:right w:w="100" w:type="dxa"/>
            </w:tcMar>
          </w:tcPr>
          <w:p w14:paraId="5230EC15" w14:textId="7FC5F9F3" w:rsidR="00795A5E" w:rsidRDefault="00EA6452" w:rsidP="00280EA0">
            <w:pPr>
              <w:widowControl w:val="0"/>
              <w:spacing w:after="0" w:line="360" w:lineRule="auto"/>
              <w:rPr>
                <w:rFonts w:ascii="Times New Roman" w:eastAsia="Times New Roman" w:hAnsi="Times New Roman" w:cs="Times New Roman"/>
                <w:sz w:val="26"/>
                <w:szCs w:val="26"/>
              </w:rPr>
            </w:pPr>
            <w:r w:rsidRPr="00EA6452">
              <w:rPr>
                <w:rFonts w:ascii="Times New Roman" w:eastAsia="Times New Roman" w:hAnsi="Times New Roman" w:cs="Times New Roman"/>
                <w:sz w:val="26"/>
                <w:szCs w:val="26"/>
              </w:rPr>
              <w:t>maKhachHang</w:t>
            </w:r>
          </w:p>
        </w:tc>
        <w:tc>
          <w:tcPr>
            <w:tcW w:w="1650" w:type="dxa"/>
            <w:shd w:val="clear" w:color="auto" w:fill="auto"/>
            <w:tcMar>
              <w:top w:w="100" w:type="dxa"/>
              <w:left w:w="100" w:type="dxa"/>
              <w:bottom w:w="100" w:type="dxa"/>
              <w:right w:w="100" w:type="dxa"/>
            </w:tcMar>
          </w:tcPr>
          <w:p w14:paraId="39DDD3E5" w14:textId="77777777" w:rsidR="00795A5E" w:rsidRDefault="00795A5E"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915" w:type="dxa"/>
            <w:shd w:val="clear" w:color="auto" w:fill="auto"/>
            <w:tcMar>
              <w:top w:w="100" w:type="dxa"/>
              <w:left w:w="100" w:type="dxa"/>
              <w:bottom w:w="100" w:type="dxa"/>
              <w:right w:w="100" w:type="dxa"/>
            </w:tcMar>
          </w:tcPr>
          <w:p w14:paraId="0E16D21C" w14:textId="2037EEBB" w:rsidR="00795A5E" w:rsidRDefault="004B657C"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1C872E74" w14:textId="0F402FF6" w:rsidR="00795A5E" w:rsidRPr="00C20578" w:rsidRDefault="00C20578"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KhachHang</w:t>
            </w:r>
            <w:r>
              <w:rPr>
                <w:rFonts w:ascii="Times New Roman" w:eastAsia="Times New Roman" w:hAnsi="Times New Roman" w:cs="Times New Roman"/>
                <w:sz w:val="26"/>
                <w:szCs w:val="26"/>
                <w:lang w:val="vi-VN"/>
              </w:rPr>
              <w:t>(maKhachHang)</w:t>
            </w:r>
          </w:p>
        </w:tc>
        <w:tc>
          <w:tcPr>
            <w:tcW w:w="2265" w:type="dxa"/>
            <w:shd w:val="clear" w:color="auto" w:fill="auto"/>
            <w:tcMar>
              <w:top w:w="100" w:type="dxa"/>
              <w:left w:w="100" w:type="dxa"/>
              <w:bottom w:w="100" w:type="dxa"/>
              <w:right w:w="100" w:type="dxa"/>
            </w:tcMar>
          </w:tcPr>
          <w:p w14:paraId="090DC70D" w14:textId="100C3C12" w:rsidR="00795A5E" w:rsidRPr="00C20578" w:rsidRDefault="00C20578"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Mã</w:t>
            </w:r>
            <w:r>
              <w:rPr>
                <w:rFonts w:ascii="Times New Roman" w:eastAsia="Times New Roman" w:hAnsi="Times New Roman" w:cs="Times New Roman"/>
                <w:sz w:val="26"/>
                <w:szCs w:val="26"/>
                <w:lang w:val="vi-VN"/>
              </w:rPr>
              <w:t xml:space="preserve"> khách hàng</w:t>
            </w:r>
          </w:p>
        </w:tc>
      </w:tr>
      <w:tr w:rsidR="00795A5E" w14:paraId="63AAD7D3" w14:textId="77777777">
        <w:tc>
          <w:tcPr>
            <w:tcW w:w="780" w:type="dxa"/>
            <w:shd w:val="clear" w:color="auto" w:fill="auto"/>
            <w:tcMar>
              <w:top w:w="100" w:type="dxa"/>
              <w:left w:w="100" w:type="dxa"/>
              <w:bottom w:w="100" w:type="dxa"/>
              <w:right w:w="100" w:type="dxa"/>
            </w:tcMar>
          </w:tcPr>
          <w:p w14:paraId="5B17D699" w14:textId="078E493C" w:rsidR="00795A5E" w:rsidRDefault="00795A5E" w:rsidP="00A028F5">
            <w:pPr>
              <w:pStyle w:val="ListParagraph"/>
              <w:widowControl w:val="0"/>
              <w:numPr>
                <w:ilvl w:val="0"/>
                <w:numId w:val="23"/>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3C908951" w14:textId="1A56CAF9" w:rsidR="00795A5E" w:rsidRDefault="00270371" w:rsidP="00FE1A6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FK</w:t>
            </w:r>
          </w:p>
        </w:tc>
        <w:tc>
          <w:tcPr>
            <w:tcW w:w="2055" w:type="dxa"/>
            <w:shd w:val="clear" w:color="auto" w:fill="auto"/>
            <w:tcMar>
              <w:top w:w="100" w:type="dxa"/>
              <w:left w:w="100" w:type="dxa"/>
              <w:bottom w:w="100" w:type="dxa"/>
              <w:right w:w="100" w:type="dxa"/>
            </w:tcMar>
          </w:tcPr>
          <w:p w14:paraId="0FF0CB2F" w14:textId="28A7A582" w:rsidR="00795A5E" w:rsidRDefault="00EA6452" w:rsidP="00280EA0">
            <w:pPr>
              <w:widowControl w:val="0"/>
              <w:spacing w:after="0" w:line="360" w:lineRule="auto"/>
              <w:rPr>
                <w:rFonts w:ascii="Times New Roman" w:eastAsia="Times New Roman" w:hAnsi="Times New Roman" w:cs="Times New Roman"/>
                <w:sz w:val="26"/>
                <w:szCs w:val="26"/>
              </w:rPr>
            </w:pPr>
            <w:r w:rsidRPr="00EA6452">
              <w:rPr>
                <w:rFonts w:ascii="Times New Roman" w:eastAsia="Times New Roman" w:hAnsi="Times New Roman" w:cs="Times New Roman"/>
                <w:sz w:val="26"/>
                <w:szCs w:val="26"/>
              </w:rPr>
              <w:t>maNhanVien</w:t>
            </w:r>
          </w:p>
        </w:tc>
        <w:tc>
          <w:tcPr>
            <w:tcW w:w="1650" w:type="dxa"/>
            <w:shd w:val="clear" w:color="auto" w:fill="auto"/>
            <w:tcMar>
              <w:top w:w="100" w:type="dxa"/>
              <w:left w:w="100" w:type="dxa"/>
              <w:bottom w:w="100" w:type="dxa"/>
              <w:right w:w="100" w:type="dxa"/>
            </w:tcMar>
          </w:tcPr>
          <w:p w14:paraId="23AF8CFD" w14:textId="367C680D" w:rsidR="00795A5E" w:rsidRDefault="00270371"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915" w:type="dxa"/>
            <w:shd w:val="clear" w:color="auto" w:fill="auto"/>
            <w:tcMar>
              <w:top w:w="100" w:type="dxa"/>
              <w:left w:w="100" w:type="dxa"/>
              <w:bottom w:w="100" w:type="dxa"/>
              <w:right w:w="100" w:type="dxa"/>
            </w:tcMar>
          </w:tcPr>
          <w:p w14:paraId="20C08141" w14:textId="0C02C192" w:rsidR="00795A5E" w:rsidRDefault="004B657C"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142B6F0F" w14:textId="1741086E" w:rsidR="00795A5E" w:rsidRPr="00C20578" w:rsidRDefault="00C20578"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NhanVien</w:t>
            </w:r>
            <w:r>
              <w:rPr>
                <w:rFonts w:ascii="Times New Roman" w:eastAsia="Times New Roman" w:hAnsi="Times New Roman" w:cs="Times New Roman"/>
                <w:sz w:val="26"/>
                <w:szCs w:val="26"/>
                <w:lang w:val="vi-VN"/>
              </w:rPr>
              <w:t>(maNhanVien)</w:t>
            </w:r>
          </w:p>
        </w:tc>
        <w:tc>
          <w:tcPr>
            <w:tcW w:w="2265" w:type="dxa"/>
            <w:shd w:val="clear" w:color="auto" w:fill="auto"/>
            <w:tcMar>
              <w:top w:w="100" w:type="dxa"/>
              <w:left w:w="100" w:type="dxa"/>
              <w:bottom w:w="100" w:type="dxa"/>
              <w:right w:w="100" w:type="dxa"/>
            </w:tcMar>
          </w:tcPr>
          <w:p w14:paraId="6150611F" w14:textId="6A075A38" w:rsidR="00795A5E" w:rsidRPr="00C20578" w:rsidRDefault="00C20578"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Mã</w:t>
            </w:r>
            <w:r>
              <w:rPr>
                <w:rFonts w:ascii="Times New Roman" w:eastAsia="Times New Roman" w:hAnsi="Times New Roman" w:cs="Times New Roman"/>
                <w:sz w:val="26"/>
                <w:szCs w:val="26"/>
                <w:lang w:val="vi-VN"/>
              </w:rPr>
              <w:t xml:space="preserve"> nhân viên</w:t>
            </w:r>
          </w:p>
        </w:tc>
      </w:tr>
      <w:tr w:rsidR="00795A5E" w14:paraId="6C6F221F" w14:textId="77777777">
        <w:tc>
          <w:tcPr>
            <w:tcW w:w="780" w:type="dxa"/>
            <w:shd w:val="clear" w:color="auto" w:fill="auto"/>
            <w:tcMar>
              <w:top w:w="100" w:type="dxa"/>
              <w:left w:w="100" w:type="dxa"/>
              <w:bottom w:w="100" w:type="dxa"/>
              <w:right w:w="100" w:type="dxa"/>
            </w:tcMar>
          </w:tcPr>
          <w:p w14:paraId="2C269345" w14:textId="789C2842" w:rsidR="00795A5E" w:rsidRDefault="00795A5E" w:rsidP="00A028F5">
            <w:pPr>
              <w:pStyle w:val="ListParagraph"/>
              <w:widowControl w:val="0"/>
              <w:numPr>
                <w:ilvl w:val="0"/>
                <w:numId w:val="23"/>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5EEC7AD5" w14:textId="77777777" w:rsidR="00795A5E" w:rsidRDefault="00795A5E" w:rsidP="00280EA0">
            <w:pPr>
              <w:widowControl w:val="0"/>
              <w:spacing w:after="0" w:line="360" w:lineRule="auto"/>
              <w:rPr>
                <w:rFonts w:ascii="Times New Roman" w:eastAsia="Times New Roman" w:hAnsi="Times New Roman" w:cs="Times New Roman"/>
                <w:b/>
                <w:sz w:val="26"/>
                <w:szCs w:val="26"/>
              </w:rPr>
            </w:pPr>
          </w:p>
        </w:tc>
        <w:tc>
          <w:tcPr>
            <w:tcW w:w="2055" w:type="dxa"/>
            <w:shd w:val="clear" w:color="auto" w:fill="auto"/>
            <w:tcMar>
              <w:top w:w="100" w:type="dxa"/>
              <w:left w:w="100" w:type="dxa"/>
              <w:bottom w:w="100" w:type="dxa"/>
              <w:right w:w="100" w:type="dxa"/>
            </w:tcMar>
          </w:tcPr>
          <w:p w14:paraId="31312322" w14:textId="73869916" w:rsidR="00795A5E" w:rsidRDefault="00270371" w:rsidP="00280EA0">
            <w:pPr>
              <w:widowControl w:val="0"/>
              <w:spacing w:after="0" w:line="360" w:lineRule="auto"/>
              <w:rPr>
                <w:rFonts w:ascii="Times New Roman" w:eastAsia="Times New Roman" w:hAnsi="Times New Roman" w:cs="Times New Roman"/>
                <w:sz w:val="26"/>
                <w:szCs w:val="26"/>
              </w:rPr>
            </w:pPr>
            <w:r w:rsidRPr="00270371">
              <w:rPr>
                <w:rFonts w:ascii="Times New Roman" w:eastAsia="Times New Roman" w:hAnsi="Times New Roman" w:cs="Times New Roman"/>
                <w:sz w:val="26"/>
                <w:szCs w:val="26"/>
              </w:rPr>
              <w:t>ngayTao</w:t>
            </w:r>
          </w:p>
        </w:tc>
        <w:tc>
          <w:tcPr>
            <w:tcW w:w="1650" w:type="dxa"/>
            <w:shd w:val="clear" w:color="auto" w:fill="auto"/>
            <w:tcMar>
              <w:top w:w="100" w:type="dxa"/>
              <w:left w:w="100" w:type="dxa"/>
              <w:bottom w:w="100" w:type="dxa"/>
              <w:right w:w="100" w:type="dxa"/>
            </w:tcMar>
          </w:tcPr>
          <w:p w14:paraId="451D9C74" w14:textId="77777777" w:rsidR="00795A5E" w:rsidRDefault="00795A5E"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915" w:type="dxa"/>
            <w:shd w:val="clear" w:color="auto" w:fill="auto"/>
            <w:tcMar>
              <w:top w:w="100" w:type="dxa"/>
              <w:left w:w="100" w:type="dxa"/>
              <w:bottom w:w="100" w:type="dxa"/>
              <w:right w:w="100" w:type="dxa"/>
            </w:tcMar>
          </w:tcPr>
          <w:p w14:paraId="1C07E476" w14:textId="3F0FBEE5" w:rsidR="00795A5E" w:rsidRDefault="004B657C"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75D43FEE"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6AA58F16" w14:textId="3001F30A" w:rsidR="00795A5E" w:rsidRDefault="00795A5E"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Ngày </w:t>
            </w:r>
            <w:r w:rsidR="00C20578">
              <w:rPr>
                <w:rFonts w:ascii="Times New Roman" w:eastAsia="Times New Roman" w:hAnsi="Times New Roman" w:cs="Times New Roman"/>
                <w:sz w:val="26"/>
                <w:szCs w:val="26"/>
              </w:rPr>
              <w:t>tạo</w:t>
            </w:r>
          </w:p>
        </w:tc>
      </w:tr>
      <w:tr w:rsidR="00795A5E" w14:paraId="55792C87" w14:textId="77777777">
        <w:tc>
          <w:tcPr>
            <w:tcW w:w="780" w:type="dxa"/>
            <w:shd w:val="clear" w:color="auto" w:fill="auto"/>
            <w:tcMar>
              <w:top w:w="100" w:type="dxa"/>
              <w:left w:w="100" w:type="dxa"/>
              <w:bottom w:w="100" w:type="dxa"/>
              <w:right w:w="100" w:type="dxa"/>
            </w:tcMar>
          </w:tcPr>
          <w:p w14:paraId="7E7CE503" w14:textId="19C1654A" w:rsidR="00795A5E" w:rsidRDefault="00795A5E" w:rsidP="00A028F5">
            <w:pPr>
              <w:pStyle w:val="ListParagraph"/>
              <w:widowControl w:val="0"/>
              <w:numPr>
                <w:ilvl w:val="0"/>
                <w:numId w:val="23"/>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186A97B5" w14:textId="7AC2F3DE" w:rsidR="00795A5E" w:rsidRDefault="00795A5E" w:rsidP="00280EA0">
            <w:pPr>
              <w:widowControl w:val="0"/>
              <w:spacing w:after="0" w:line="360" w:lineRule="auto"/>
              <w:rPr>
                <w:rFonts w:ascii="Times New Roman" w:eastAsia="Times New Roman" w:hAnsi="Times New Roman" w:cs="Times New Roman"/>
                <w:b/>
                <w:sz w:val="26"/>
                <w:szCs w:val="26"/>
              </w:rPr>
            </w:pPr>
          </w:p>
        </w:tc>
        <w:tc>
          <w:tcPr>
            <w:tcW w:w="2055" w:type="dxa"/>
            <w:shd w:val="clear" w:color="auto" w:fill="auto"/>
            <w:tcMar>
              <w:top w:w="100" w:type="dxa"/>
              <w:left w:w="100" w:type="dxa"/>
              <w:bottom w:w="100" w:type="dxa"/>
              <w:right w:w="100" w:type="dxa"/>
            </w:tcMar>
          </w:tcPr>
          <w:p w14:paraId="4C4AB8B8" w14:textId="16AE5E9C" w:rsidR="00795A5E" w:rsidRDefault="00270371" w:rsidP="00280EA0">
            <w:pPr>
              <w:widowControl w:val="0"/>
              <w:spacing w:after="0" w:line="360" w:lineRule="auto"/>
              <w:rPr>
                <w:rFonts w:ascii="Times New Roman" w:eastAsia="Times New Roman" w:hAnsi="Times New Roman" w:cs="Times New Roman"/>
                <w:sz w:val="26"/>
                <w:szCs w:val="26"/>
              </w:rPr>
            </w:pPr>
            <w:r w:rsidRPr="00270371">
              <w:rPr>
                <w:rFonts w:ascii="Times New Roman" w:eastAsia="Times New Roman" w:hAnsi="Times New Roman" w:cs="Times New Roman"/>
                <w:sz w:val="26"/>
                <w:szCs w:val="26"/>
              </w:rPr>
              <w:t>tienKhachDua</w:t>
            </w:r>
          </w:p>
        </w:tc>
        <w:tc>
          <w:tcPr>
            <w:tcW w:w="1650" w:type="dxa"/>
            <w:shd w:val="clear" w:color="auto" w:fill="auto"/>
            <w:tcMar>
              <w:top w:w="100" w:type="dxa"/>
              <w:left w:w="100" w:type="dxa"/>
              <w:bottom w:w="100" w:type="dxa"/>
              <w:right w:w="100" w:type="dxa"/>
            </w:tcMar>
          </w:tcPr>
          <w:p w14:paraId="699D4CFF" w14:textId="01DBD0FF" w:rsidR="00795A5E" w:rsidRDefault="004B192D"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915" w:type="dxa"/>
            <w:shd w:val="clear" w:color="auto" w:fill="auto"/>
            <w:tcMar>
              <w:top w:w="100" w:type="dxa"/>
              <w:left w:w="100" w:type="dxa"/>
              <w:bottom w:w="100" w:type="dxa"/>
              <w:right w:w="100" w:type="dxa"/>
            </w:tcMar>
          </w:tcPr>
          <w:p w14:paraId="529FD0E4" w14:textId="57EE160C" w:rsidR="00795A5E" w:rsidRDefault="004B657C"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581D9723" w14:textId="34ED327D" w:rsidR="00795A5E" w:rsidRDefault="00795A5E"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023C1187" w14:textId="52392A09" w:rsidR="00795A5E" w:rsidRPr="00C20578" w:rsidRDefault="00C20578"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Tiền</w:t>
            </w:r>
            <w:r>
              <w:rPr>
                <w:rFonts w:ascii="Times New Roman" w:eastAsia="Times New Roman" w:hAnsi="Times New Roman" w:cs="Times New Roman"/>
                <w:sz w:val="26"/>
                <w:szCs w:val="26"/>
                <w:lang w:val="vi-VN"/>
              </w:rPr>
              <w:t xml:space="preserve"> khách đưa</w:t>
            </w:r>
          </w:p>
        </w:tc>
      </w:tr>
      <w:tr w:rsidR="004B192D" w14:paraId="307F38B0" w14:textId="77777777">
        <w:tc>
          <w:tcPr>
            <w:tcW w:w="780" w:type="dxa"/>
            <w:shd w:val="clear" w:color="auto" w:fill="auto"/>
            <w:tcMar>
              <w:top w:w="100" w:type="dxa"/>
              <w:left w:w="100" w:type="dxa"/>
              <w:bottom w:w="100" w:type="dxa"/>
              <w:right w:w="100" w:type="dxa"/>
            </w:tcMar>
          </w:tcPr>
          <w:p w14:paraId="24AE11A3" w14:textId="2B577E5B" w:rsidR="004B192D" w:rsidRDefault="004B192D" w:rsidP="00A028F5">
            <w:pPr>
              <w:pStyle w:val="ListParagraph"/>
              <w:widowControl w:val="0"/>
              <w:numPr>
                <w:ilvl w:val="0"/>
                <w:numId w:val="23"/>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44E7557C" w14:textId="5BD2E664" w:rsidR="004B192D" w:rsidRDefault="004B192D" w:rsidP="004B192D">
            <w:pPr>
              <w:widowControl w:val="0"/>
              <w:spacing w:after="0" w:line="360" w:lineRule="auto"/>
              <w:rPr>
                <w:rFonts w:ascii="Times New Roman" w:eastAsia="Times New Roman" w:hAnsi="Times New Roman" w:cs="Times New Roman"/>
                <w:b/>
                <w:sz w:val="26"/>
                <w:szCs w:val="26"/>
              </w:rPr>
            </w:pPr>
          </w:p>
        </w:tc>
        <w:tc>
          <w:tcPr>
            <w:tcW w:w="2055" w:type="dxa"/>
            <w:shd w:val="clear" w:color="auto" w:fill="auto"/>
            <w:tcMar>
              <w:top w:w="100" w:type="dxa"/>
              <w:left w:w="100" w:type="dxa"/>
              <w:bottom w:w="100" w:type="dxa"/>
              <w:right w:w="100" w:type="dxa"/>
            </w:tcMar>
          </w:tcPr>
          <w:p w14:paraId="79C74385" w14:textId="769E14A5" w:rsidR="004B192D" w:rsidRDefault="004B192D" w:rsidP="004B192D">
            <w:pPr>
              <w:widowControl w:val="0"/>
              <w:spacing w:after="0" w:line="360" w:lineRule="auto"/>
              <w:rPr>
                <w:rFonts w:ascii="Times New Roman" w:eastAsia="Times New Roman" w:hAnsi="Times New Roman" w:cs="Times New Roman"/>
                <w:sz w:val="26"/>
                <w:szCs w:val="26"/>
              </w:rPr>
            </w:pPr>
            <w:r w:rsidRPr="00270371">
              <w:rPr>
                <w:rFonts w:ascii="Times New Roman" w:eastAsia="Times New Roman" w:hAnsi="Times New Roman" w:cs="Times New Roman"/>
                <w:sz w:val="26"/>
                <w:szCs w:val="26"/>
              </w:rPr>
              <w:t>tongTien</w:t>
            </w:r>
          </w:p>
        </w:tc>
        <w:tc>
          <w:tcPr>
            <w:tcW w:w="1650" w:type="dxa"/>
            <w:shd w:val="clear" w:color="auto" w:fill="auto"/>
            <w:tcMar>
              <w:top w:w="100" w:type="dxa"/>
              <w:left w:w="100" w:type="dxa"/>
              <w:bottom w:w="100" w:type="dxa"/>
              <w:right w:w="100" w:type="dxa"/>
            </w:tcMar>
          </w:tcPr>
          <w:p w14:paraId="6C763E79" w14:textId="5C4B3EFC" w:rsidR="004B192D" w:rsidRDefault="004B192D" w:rsidP="004B192D">
            <w:pPr>
              <w:widowControl w:val="0"/>
              <w:spacing w:after="0" w:line="360" w:lineRule="auto"/>
              <w:rPr>
                <w:rFonts w:ascii="Times New Roman" w:eastAsia="Times New Roman" w:hAnsi="Times New Roman" w:cs="Times New Roman"/>
                <w:sz w:val="26"/>
                <w:szCs w:val="26"/>
              </w:rPr>
            </w:pPr>
            <w:r w:rsidRPr="001073CC">
              <w:rPr>
                <w:rFonts w:ascii="Times New Roman" w:eastAsia="Times New Roman" w:hAnsi="Times New Roman" w:cs="Times New Roman"/>
                <w:sz w:val="26"/>
                <w:szCs w:val="26"/>
              </w:rPr>
              <w:t>float</w:t>
            </w:r>
          </w:p>
        </w:tc>
        <w:tc>
          <w:tcPr>
            <w:tcW w:w="915" w:type="dxa"/>
            <w:shd w:val="clear" w:color="auto" w:fill="auto"/>
            <w:tcMar>
              <w:top w:w="100" w:type="dxa"/>
              <w:left w:w="100" w:type="dxa"/>
              <w:bottom w:w="100" w:type="dxa"/>
              <w:right w:w="100" w:type="dxa"/>
            </w:tcMar>
          </w:tcPr>
          <w:p w14:paraId="0F479D39" w14:textId="08EE2D31" w:rsidR="004B192D" w:rsidRDefault="004B192D" w:rsidP="004B192D">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49675186" w14:textId="0AB6A6AD" w:rsidR="004B192D" w:rsidRDefault="004B192D" w:rsidP="004B192D">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1BAF55E7" w14:textId="0FBE6CDA" w:rsidR="004B192D" w:rsidRPr="00C20578" w:rsidRDefault="004B192D" w:rsidP="004B192D">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Tổng</w:t>
            </w:r>
            <w:r>
              <w:rPr>
                <w:rFonts w:ascii="Times New Roman" w:eastAsia="Times New Roman" w:hAnsi="Times New Roman" w:cs="Times New Roman"/>
                <w:sz w:val="26"/>
                <w:szCs w:val="26"/>
                <w:lang w:val="vi-VN"/>
              </w:rPr>
              <w:t xml:space="preserve"> tiền</w:t>
            </w:r>
          </w:p>
        </w:tc>
      </w:tr>
      <w:tr w:rsidR="004B192D" w14:paraId="678B01A2" w14:textId="77777777">
        <w:tc>
          <w:tcPr>
            <w:tcW w:w="780" w:type="dxa"/>
            <w:shd w:val="clear" w:color="auto" w:fill="auto"/>
            <w:tcMar>
              <w:top w:w="100" w:type="dxa"/>
              <w:left w:w="100" w:type="dxa"/>
              <w:bottom w:w="100" w:type="dxa"/>
              <w:right w:w="100" w:type="dxa"/>
            </w:tcMar>
          </w:tcPr>
          <w:p w14:paraId="64192B78" w14:textId="569744EB" w:rsidR="004B192D" w:rsidRDefault="004B192D" w:rsidP="00A028F5">
            <w:pPr>
              <w:pStyle w:val="ListParagraph"/>
              <w:widowControl w:val="0"/>
              <w:numPr>
                <w:ilvl w:val="0"/>
                <w:numId w:val="23"/>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34A5890A" w14:textId="77777777" w:rsidR="004B192D" w:rsidRDefault="004B192D" w:rsidP="004B192D">
            <w:pPr>
              <w:widowControl w:val="0"/>
              <w:spacing w:after="0" w:line="360" w:lineRule="auto"/>
              <w:rPr>
                <w:rFonts w:ascii="Times New Roman" w:eastAsia="Times New Roman" w:hAnsi="Times New Roman" w:cs="Times New Roman"/>
                <w:b/>
                <w:sz w:val="26"/>
                <w:szCs w:val="26"/>
              </w:rPr>
            </w:pPr>
          </w:p>
        </w:tc>
        <w:tc>
          <w:tcPr>
            <w:tcW w:w="2055" w:type="dxa"/>
            <w:shd w:val="clear" w:color="auto" w:fill="auto"/>
            <w:tcMar>
              <w:top w:w="100" w:type="dxa"/>
              <w:left w:w="100" w:type="dxa"/>
              <w:bottom w:w="100" w:type="dxa"/>
              <w:right w:w="100" w:type="dxa"/>
            </w:tcMar>
          </w:tcPr>
          <w:p w14:paraId="4D87146E" w14:textId="056E951F" w:rsidR="004B192D" w:rsidRPr="00270371" w:rsidRDefault="004B192D" w:rsidP="004B192D">
            <w:pPr>
              <w:widowControl w:val="0"/>
              <w:spacing w:after="0" w:line="360" w:lineRule="auto"/>
              <w:rPr>
                <w:rFonts w:ascii="Times New Roman" w:eastAsia="Times New Roman" w:hAnsi="Times New Roman" w:cs="Times New Roman"/>
                <w:sz w:val="26"/>
                <w:szCs w:val="26"/>
              </w:rPr>
            </w:pPr>
            <w:r w:rsidRPr="00270371">
              <w:rPr>
                <w:rFonts w:ascii="Times New Roman" w:eastAsia="Times New Roman" w:hAnsi="Times New Roman" w:cs="Times New Roman"/>
                <w:sz w:val="26"/>
                <w:szCs w:val="26"/>
              </w:rPr>
              <w:t>tienThua</w:t>
            </w:r>
          </w:p>
        </w:tc>
        <w:tc>
          <w:tcPr>
            <w:tcW w:w="1650" w:type="dxa"/>
            <w:shd w:val="clear" w:color="auto" w:fill="auto"/>
            <w:tcMar>
              <w:top w:w="100" w:type="dxa"/>
              <w:left w:w="100" w:type="dxa"/>
              <w:bottom w:w="100" w:type="dxa"/>
              <w:right w:w="100" w:type="dxa"/>
            </w:tcMar>
          </w:tcPr>
          <w:p w14:paraId="5227AAF5" w14:textId="4752AB5E" w:rsidR="004B192D" w:rsidRDefault="004B192D" w:rsidP="004B192D">
            <w:pPr>
              <w:widowControl w:val="0"/>
              <w:spacing w:after="0" w:line="360" w:lineRule="auto"/>
              <w:rPr>
                <w:rFonts w:ascii="Times New Roman" w:eastAsia="Times New Roman" w:hAnsi="Times New Roman" w:cs="Times New Roman"/>
                <w:sz w:val="26"/>
                <w:szCs w:val="26"/>
              </w:rPr>
            </w:pPr>
            <w:r w:rsidRPr="001073CC">
              <w:rPr>
                <w:rFonts w:ascii="Times New Roman" w:eastAsia="Times New Roman" w:hAnsi="Times New Roman" w:cs="Times New Roman"/>
                <w:sz w:val="26"/>
                <w:szCs w:val="26"/>
              </w:rPr>
              <w:t>float</w:t>
            </w:r>
          </w:p>
        </w:tc>
        <w:tc>
          <w:tcPr>
            <w:tcW w:w="915" w:type="dxa"/>
            <w:shd w:val="clear" w:color="auto" w:fill="auto"/>
            <w:tcMar>
              <w:top w:w="100" w:type="dxa"/>
              <w:left w:w="100" w:type="dxa"/>
              <w:bottom w:w="100" w:type="dxa"/>
              <w:right w:w="100" w:type="dxa"/>
            </w:tcMar>
          </w:tcPr>
          <w:p w14:paraId="56D66187" w14:textId="5DF092D1" w:rsidR="004B192D" w:rsidRDefault="004B192D" w:rsidP="004B192D">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796860CA" w14:textId="77777777" w:rsidR="004B192D" w:rsidRDefault="004B192D" w:rsidP="004B192D">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3456230A" w14:textId="157487D1" w:rsidR="004B192D" w:rsidRPr="00C20578" w:rsidRDefault="004B192D" w:rsidP="004B192D">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Tiền</w:t>
            </w:r>
            <w:r>
              <w:rPr>
                <w:rFonts w:ascii="Times New Roman" w:eastAsia="Times New Roman" w:hAnsi="Times New Roman" w:cs="Times New Roman"/>
                <w:sz w:val="26"/>
                <w:szCs w:val="26"/>
                <w:lang w:val="vi-VN"/>
              </w:rPr>
              <w:t xml:space="preserve"> thừa</w:t>
            </w:r>
          </w:p>
        </w:tc>
      </w:tr>
      <w:tr w:rsidR="00270371" w14:paraId="4354F87A" w14:textId="77777777">
        <w:tc>
          <w:tcPr>
            <w:tcW w:w="780" w:type="dxa"/>
            <w:shd w:val="clear" w:color="auto" w:fill="auto"/>
            <w:tcMar>
              <w:top w:w="100" w:type="dxa"/>
              <w:left w:w="100" w:type="dxa"/>
              <w:bottom w:w="100" w:type="dxa"/>
              <w:right w:w="100" w:type="dxa"/>
            </w:tcMar>
          </w:tcPr>
          <w:p w14:paraId="6B9D7C8D" w14:textId="043BDFBD" w:rsidR="00270371" w:rsidRDefault="00270371" w:rsidP="00A028F5">
            <w:pPr>
              <w:pStyle w:val="ListParagraph"/>
              <w:widowControl w:val="0"/>
              <w:numPr>
                <w:ilvl w:val="0"/>
                <w:numId w:val="23"/>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13C011A1" w14:textId="77777777" w:rsidR="00270371" w:rsidRDefault="00270371" w:rsidP="00280EA0">
            <w:pPr>
              <w:widowControl w:val="0"/>
              <w:spacing w:after="0" w:line="360" w:lineRule="auto"/>
              <w:rPr>
                <w:rFonts w:ascii="Times New Roman" w:eastAsia="Times New Roman" w:hAnsi="Times New Roman" w:cs="Times New Roman"/>
                <w:b/>
                <w:sz w:val="26"/>
                <w:szCs w:val="26"/>
              </w:rPr>
            </w:pPr>
          </w:p>
        </w:tc>
        <w:tc>
          <w:tcPr>
            <w:tcW w:w="2055" w:type="dxa"/>
            <w:shd w:val="clear" w:color="auto" w:fill="auto"/>
            <w:tcMar>
              <w:top w:w="100" w:type="dxa"/>
              <w:left w:w="100" w:type="dxa"/>
              <w:bottom w:w="100" w:type="dxa"/>
              <w:right w:w="100" w:type="dxa"/>
            </w:tcMar>
          </w:tcPr>
          <w:p w14:paraId="4A711040" w14:textId="0B33EE41" w:rsidR="00270371" w:rsidRPr="00270371" w:rsidRDefault="00270371" w:rsidP="00280EA0">
            <w:pPr>
              <w:widowControl w:val="0"/>
              <w:spacing w:after="0" w:line="360" w:lineRule="auto"/>
              <w:rPr>
                <w:rFonts w:ascii="Times New Roman" w:eastAsia="Times New Roman" w:hAnsi="Times New Roman" w:cs="Times New Roman"/>
                <w:sz w:val="26"/>
                <w:szCs w:val="26"/>
              </w:rPr>
            </w:pPr>
            <w:r w:rsidRPr="00270371">
              <w:rPr>
                <w:rFonts w:ascii="Times New Roman" w:eastAsia="Times New Roman" w:hAnsi="Times New Roman" w:cs="Times New Roman"/>
                <w:sz w:val="26"/>
                <w:szCs w:val="26"/>
              </w:rPr>
              <w:t>diemSuDung</w:t>
            </w:r>
          </w:p>
        </w:tc>
        <w:tc>
          <w:tcPr>
            <w:tcW w:w="1650" w:type="dxa"/>
            <w:shd w:val="clear" w:color="auto" w:fill="auto"/>
            <w:tcMar>
              <w:top w:w="100" w:type="dxa"/>
              <w:left w:w="100" w:type="dxa"/>
              <w:bottom w:w="100" w:type="dxa"/>
              <w:right w:w="100" w:type="dxa"/>
            </w:tcMar>
          </w:tcPr>
          <w:p w14:paraId="6E893B04" w14:textId="37EB9811" w:rsidR="00270371" w:rsidRDefault="004B192D"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915" w:type="dxa"/>
            <w:shd w:val="clear" w:color="auto" w:fill="auto"/>
            <w:tcMar>
              <w:top w:w="100" w:type="dxa"/>
              <w:left w:w="100" w:type="dxa"/>
              <w:bottom w:w="100" w:type="dxa"/>
              <w:right w:w="100" w:type="dxa"/>
            </w:tcMar>
          </w:tcPr>
          <w:p w14:paraId="21AA0B81" w14:textId="133A9273" w:rsidR="00270371" w:rsidRDefault="004B657C"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1635" w:type="dxa"/>
            <w:shd w:val="clear" w:color="auto" w:fill="auto"/>
            <w:tcMar>
              <w:top w:w="100" w:type="dxa"/>
              <w:left w:w="100" w:type="dxa"/>
              <w:bottom w:w="100" w:type="dxa"/>
              <w:right w:w="100" w:type="dxa"/>
            </w:tcMar>
          </w:tcPr>
          <w:p w14:paraId="138821DE" w14:textId="77777777" w:rsidR="00270371" w:rsidRDefault="00270371"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6887F87E" w14:textId="7EDDA8F8" w:rsidR="00270371" w:rsidRPr="00C20578" w:rsidRDefault="00C20578"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Điểm</w:t>
            </w:r>
            <w:r>
              <w:rPr>
                <w:rFonts w:ascii="Times New Roman" w:eastAsia="Times New Roman" w:hAnsi="Times New Roman" w:cs="Times New Roman"/>
                <w:sz w:val="26"/>
                <w:szCs w:val="26"/>
                <w:lang w:val="vi-VN"/>
              </w:rPr>
              <w:t xml:space="preserve"> sử dụng</w:t>
            </w:r>
          </w:p>
        </w:tc>
      </w:tr>
      <w:tr w:rsidR="00270371" w14:paraId="54073665" w14:textId="77777777">
        <w:tc>
          <w:tcPr>
            <w:tcW w:w="780" w:type="dxa"/>
            <w:shd w:val="clear" w:color="auto" w:fill="auto"/>
            <w:tcMar>
              <w:top w:w="100" w:type="dxa"/>
              <w:left w:w="100" w:type="dxa"/>
              <w:bottom w:w="100" w:type="dxa"/>
              <w:right w:w="100" w:type="dxa"/>
            </w:tcMar>
          </w:tcPr>
          <w:p w14:paraId="1C9BCA7A" w14:textId="08030C83" w:rsidR="00270371" w:rsidRDefault="00270371" w:rsidP="00A028F5">
            <w:pPr>
              <w:pStyle w:val="ListParagraph"/>
              <w:widowControl w:val="0"/>
              <w:numPr>
                <w:ilvl w:val="0"/>
                <w:numId w:val="23"/>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1FB37AA5" w14:textId="77777777" w:rsidR="00270371" w:rsidRDefault="00270371" w:rsidP="00280EA0">
            <w:pPr>
              <w:widowControl w:val="0"/>
              <w:spacing w:after="0" w:line="360" w:lineRule="auto"/>
              <w:rPr>
                <w:rFonts w:ascii="Times New Roman" w:eastAsia="Times New Roman" w:hAnsi="Times New Roman" w:cs="Times New Roman"/>
                <w:b/>
                <w:sz w:val="26"/>
                <w:szCs w:val="26"/>
              </w:rPr>
            </w:pPr>
          </w:p>
        </w:tc>
        <w:tc>
          <w:tcPr>
            <w:tcW w:w="2055" w:type="dxa"/>
            <w:shd w:val="clear" w:color="auto" w:fill="auto"/>
            <w:tcMar>
              <w:top w:w="100" w:type="dxa"/>
              <w:left w:w="100" w:type="dxa"/>
              <w:bottom w:w="100" w:type="dxa"/>
              <w:right w:w="100" w:type="dxa"/>
            </w:tcMar>
          </w:tcPr>
          <w:p w14:paraId="4374DAFE" w14:textId="61E7A06C" w:rsidR="00270371" w:rsidRPr="00270371" w:rsidRDefault="00270371" w:rsidP="00280EA0">
            <w:pPr>
              <w:widowControl w:val="0"/>
              <w:spacing w:after="0" w:line="360" w:lineRule="auto"/>
              <w:rPr>
                <w:rFonts w:ascii="Times New Roman" w:eastAsia="Times New Roman" w:hAnsi="Times New Roman" w:cs="Times New Roman"/>
                <w:sz w:val="26"/>
                <w:szCs w:val="26"/>
              </w:rPr>
            </w:pPr>
            <w:r w:rsidRPr="00270371">
              <w:rPr>
                <w:rFonts w:ascii="Times New Roman" w:eastAsia="Times New Roman" w:hAnsi="Times New Roman" w:cs="Times New Roman"/>
                <w:sz w:val="26"/>
                <w:szCs w:val="26"/>
              </w:rPr>
              <w:t>loaiThanhToan</w:t>
            </w:r>
          </w:p>
        </w:tc>
        <w:tc>
          <w:tcPr>
            <w:tcW w:w="1650" w:type="dxa"/>
            <w:shd w:val="clear" w:color="auto" w:fill="auto"/>
            <w:tcMar>
              <w:top w:w="100" w:type="dxa"/>
              <w:left w:w="100" w:type="dxa"/>
              <w:bottom w:w="100" w:type="dxa"/>
              <w:right w:w="100" w:type="dxa"/>
            </w:tcMar>
          </w:tcPr>
          <w:p w14:paraId="75020DF3" w14:textId="5C300B27" w:rsidR="00270371" w:rsidRDefault="00C20578"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915" w:type="dxa"/>
            <w:shd w:val="clear" w:color="auto" w:fill="auto"/>
            <w:tcMar>
              <w:top w:w="100" w:type="dxa"/>
              <w:left w:w="100" w:type="dxa"/>
              <w:bottom w:w="100" w:type="dxa"/>
              <w:right w:w="100" w:type="dxa"/>
            </w:tcMar>
          </w:tcPr>
          <w:p w14:paraId="6ADE0EA6" w14:textId="5B5BB7E8" w:rsidR="00270371" w:rsidRDefault="004B657C"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63E4DB62" w14:textId="77777777" w:rsidR="00270371" w:rsidRDefault="00270371"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5DC119CA" w14:textId="2A0E2815" w:rsidR="00270371" w:rsidRPr="00C20578" w:rsidRDefault="00C20578"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Loại</w:t>
            </w:r>
            <w:r>
              <w:rPr>
                <w:rFonts w:ascii="Times New Roman" w:eastAsia="Times New Roman" w:hAnsi="Times New Roman" w:cs="Times New Roman"/>
                <w:sz w:val="26"/>
                <w:szCs w:val="26"/>
                <w:lang w:val="vi-VN"/>
              </w:rPr>
              <w:t xml:space="preserve"> thanh toán</w:t>
            </w:r>
          </w:p>
        </w:tc>
      </w:tr>
    </w:tbl>
    <w:p w14:paraId="135D6DFE" w14:textId="1C3CE8A5" w:rsidR="00795A5E" w:rsidRPr="00374C6C" w:rsidRDefault="00795A5E" w:rsidP="00280EA0">
      <w:pPr>
        <w:spacing w:line="360" w:lineRule="auto"/>
      </w:pPr>
      <w:bookmarkStart w:id="31" w:name="_3t09x5v0mdxu" w:colFirst="0" w:colLast="0"/>
      <w:bookmarkStart w:id="32" w:name="_nwfgerpnx4c" w:colFirst="0" w:colLast="0"/>
      <w:bookmarkEnd w:id="31"/>
      <w:bookmarkEnd w:id="32"/>
    </w:p>
    <w:p w14:paraId="5D96F96A" w14:textId="1868DB3B" w:rsidR="004B657C" w:rsidRDefault="00D458AF" w:rsidP="00280EA0">
      <w:pPr>
        <w:pStyle w:val="Heading4"/>
        <w:spacing w:line="360" w:lineRule="auto"/>
      </w:pPr>
      <w:r>
        <w:t>Bảng 2.2.</w:t>
      </w:r>
      <w:r w:rsidR="000F7FC8">
        <w:t>5</w:t>
      </w:r>
      <w:r>
        <w:t>: HoaDon (Hóa đơn)</w:t>
      </w:r>
    </w:p>
    <w:p w14:paraId="1CF035D0" w14:textId="77777777" w:rsidR="00D458AF" w:rsidRPr="00D458AF" w:rsidRDefault="00D458AF" w:rsidP="00280EA0">
      <w:pPr>
        <w:spacing w:line="360" w:lineRule="auto"/>
      </w:pPr>
      <w:bookmarkStart w:id="33" w:name="_6lmn7jtmecbn" w:colFirst="0" w:colLast="0"/>
      <w:bookmarkEnd w:id="33"/>
    </w:p>
    <w:p w14:paraId="62CA55FB" w14:textId="0A5DA0F9" w:rsidR="00FB20D7" w:rsidRPr="002D1399" w:rsidRDefault="00FB20D7" w:rsidP="00A27B42">
      <w:pPr>
        <w:pStyle w:val="Heading3"/>
        <w:numPr>
          <w:ilvl w:val="0"/>
          <w:numId w:val="15"/>
        </w:numPr>
        <w:spacing w:line="360" w:lineRule="auto"/>
        <w:ind w:left="567" w:hanging="567"/>
      </w:pPr>
      <w:bookmarkStart w:id="34" w:name="_Toc179146111"/>
      <w:bookmarkStart w:id="35" w:name="_Toc180955948"/>
      <w:r w:rsidRPr="00235D0B">
        <w:t>Bảng</w:t>
      </w:r>
      <w:r w:rsidRPr="002D1399">
        <w:t xml:space="preserve"> </w:t>
      </w:r>
      <w:r w:rsidR="00D71F1F" w:rsidRPr="00235D0B">
        <w:t>ChiTietHoaDon</w:t>
      </w:r>
      <w:bookmarkEnd w:id="34"/>
      <w:bookmarkEnd w:id="35"/>
    </w:p>
    <w:tbl>
      <w:tblPr>
        <w:tblW w:w="10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885"/>
        <w:gridCol w:w="2055"/>
        <w:gridCol w:w="1650"/>
        <w:gridCol w:w="915"/>
        <w:gridCol w:w="1635"/>
        <w:gridCol w:w="2265"/>
      </w:tblGrid>
      <w:tr w:rsidR="00033304" w14:paraId="51F3B3F0" w14:textId="77777777">
        <w:tc>
          <w:tcPr>
            <w:tcW w:w="780" w:type="dxa"/>
            <w:shd w:val="clear" w:color="auto" w:fill="D9D9D9"/>
            <w:tcMar>
              <w:top w:w="100" w:type="dxa"/>
              <w:left w:w="100" w:type="dxa"/>
              <w:bottom w:w="100" w:type="dxa"/>
              <w:right w:w="100" w:type="dxa"/>
            </w:tcMar>
          </w:tcPr>
          <w:p w14:paraId="45BC6146"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885" w:type="dxa"/>
            <w:shd w:val="clear" w:color="auto" w:fill="D9D9D9"/>
            <w:tcMar>
              <w:top w:w="100" w:type="dxa"/>
              <w:left w:w="100" w:type="dxa"/>
              <w:bottom w:w="100" w:type="dxa"/>
              <w:right w:w="100" w:type="dxa"/>
            </w:tcMar>
          </w:tcPr>
          <w:p w14:paraId="66EC8535"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055" w:type="dxa"/>
            <w:shd w:val="clear" w:color="auto" w:fill="D9D9D9"/>
            <w:tcMar>
              <w:top w:w="100" w:type="dxa"/>
              <w:left w:w="100" w:type="dxa"/>
              <w:bottom w:w="100" w:type="dxa"/>
              <w:right w:w="100" w:type="dxa"/>
            </w:tcMar>
          </w:tcPr>
          <w:p w14:paraId="1ABF26BC"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w:t>
            </w:r>
          </w:p>
        </w:tc>
        <w:tc>
          <w:tcPr>
            <w:tcW w:w="1650" w:type="dxa"/>
            <w:shd w:val="clear" w:color="auto" w:fill="D9D9D9"/>
            <w:tcMar>
              <w:top w:w="100" w:type="dxa"/>
              <w:left w:w="100" w:type="dxa"/>
              <w:bottom w:w="100" w:type="dxa"/>
              <w:right w:w="100" w:type="dxa"/>
            </w:tcMar>
          </w:tcPr>
          <w:p w14:paraId="323DC407"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915" w:type="dxa"/>
            <w:shd w:val="clear" w:color="auto" w:fill="D9D9D9"/>
            <w:tcMar>
              <w:top w:w="100" w:type="dxa"/>
              <w:left w:w="100" w:type="dxa"/>
              <w:bottom w:w="100" w:type="dxa"/>
              <w:right w:w="100" w:type="dxa"/>
            </w:tcMar>
          </w:tcPr>
          <w:p w14:paraId="06961032"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Null</w:t>
            </w:r>
          </w:p>
        </w:tc>
        <w:tc>
          <w:tcPr>
            <w:tcW w:w="1635" w:type="dxa"/>
            <w:shd w:val="clear" w:color="auto" w:fill="D9D9D9"/>
            <w:tcMar>
              <w:top w:w="100" w:type="dxa"/>
              <w:left w:w="100" w:type="dxa"/>
              <w:bottom w:w="100" w:type="dxa"/>
              <w:right w:w="100" w:type="dxa"/>
            </w:tcMar>
          </w:tcPr>
          <w:p w14:paraId="45F804DD"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Tham Chiếu</w:t>
            </w:r>
          </w:p>
        </w:tc>
        <w:tc>
          <w:tcPr>
            <w:tcW w:w="2265" w:type="dxa"/>
            <w:shd w:val="clear" w:color="auto" w:fill="D9D9D9"/>
            <w:tcMar>
              <w:top w:w="100" w:type="dxa"/>
              <w:left w:w="100" w:type="dxa"/>
              <w:bottom w:w="100" w:type="dxa"/>
              <w:right w:w="100" w:type="dxa"/>
            </w:tcMar>
          </w:tcPr>
          <w:p w14:paraId="56DF5CB0"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795A5E" w14:paraId="43EA965E" w14:textId="77777777">
        <w:tc>
          <w:tcPr>
            <w:tcW w:w="780" w:type="dxa"/>
            <w:shd w:val="clear" w:color="auto" w:fill="auto"/>
            <w:tcMar>
              <w:top w:w="100" w:type="dxa"/>
              <w:left w:w="100" w:type="dxa"/>
              <w:bottom w:w="100" w:type="dxa"/>
              <w:right w:w="100" w:type="dxa"/>
            </w:tcMar>
          </w:tcPr>
          <w:p w14:paraId="0D4ADC87" w14:textId="15ED2971" w:rsidR="00795A5E" w:rsidRPr="00752225" w:rsidRDefault="00795A5E" w:rsidP="00752225">
            <w:pPr>
              <w:pStyle w:val="ListParagraph"/>
              <w:widowControl w:val="0"/>
              <w:numPr>
                <w:ilvl w:val="0"/>
                <w:numId w:val="25"/>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0BFACE75" w14:textId="4793BD03" w:rsidR="00795A5E" w:rsidRDefault="00D71F1F" w:rsidP="00752225">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FK</w:t>
            </w:r>
          </w:p>
        </w:tc>
        <w:tc>
          <w:tcPr>
            <w:tcW w:w="2055" w:type="dxa"/>
            <w:shd w:val="clear" w:color="auto" w:fill="auto"/>
            <w:tcMar>
              <w:top w:w="100" w:type="dxa"/>
              <w:left w:w="100" w:type="dxa"/>
              <w:bottom w:w="100" w:type="dxa"/>
              <w:right w:w="100" w:type="dxa"/>
            </w:tcMar>
          </w:tcPr>
          <w:p w14:paraId="2FCF26D0" w14:textId="2AA8C19B" w:rsidR="00795A5E" w:rsidRDefault="00D71F1F" w:rsidP="00280EA0">
            <w:pPr>
              <w:widowControl w:val="0"/>
              <w:spacing w:after="0" w:line="360" w:lineRule="auto"/>
              <w:rPr>
                <w:rFonts w:ascii="Times New Roman" w:eastAsia="Times New Roman" w:hAnsi="Times New Roman" w:cs="Times New Roman"/>
                <w:sz w:val="26"/>
                <w:szCs w:val="26"/>
              </w:rPr>
            </w:pPr>
            <w:r w:rsidRPr="00D71F1F">
              <w:rPr>
                <w:rFonts w:ascii="Times New Roman" w:eastAsia="Times New Roman" w:hAnsi="Times New Roman" w:cs="Times New Roman"/>
                <w:sz w:val="26"/>
                <w:szCs w:val="26"/>
              </w:rPr>
              <w:t>maHoaDon</w:t>
            </w:r>
          </w:p>
        </w:tc>
        <w:tc>
          <w:tcPr>
            <w:tcW w:w="1650" w:type="dxa"/>
            <w:shd w:val="clear" w:color="auto" w:fill="auto"/>
            <w:tcMar>
              <w:top w:w="100" w:type="dxa"/>
              <w:left w:w="100" w:type="dxa"/>
              <w:bottom w:w="100" w:type="dxa"/>
              <w:right w:w="100" w:type="dxa"/>
            </w:tcMar>
          </w:tcPr>
          <w:p w14:paraId="3910B7E7" w14:textId="12E25469" w:rsidR="00795A5E" w:rsidRDefault="00795A5E"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r w:rsidR="00D71F1F">
              <w:rPr>
                <w:rFonts w:ascii="Times New Roman" w:eastAsia="Times New Roman" w:hAnsi="Times New Roman" w:cs="Times New Roman"/>
                <w:sz w:val="26"/>
                <w:szCs w:val="26"/>
              </w:rPr>
              <w:t>5</w:t>
            </w:r>
            <w:r>
              <w:rPr>
                <w:rFonts w:ascii="Times New Roman" w:eastAsia="Times New Roman" w:hAnsi="Times New Roman" w:cs="Times New Roman"/>
                <w:sz w:val="26"/>
                <w:szCs w:val="26"/>
              </w:rPr>
              <w:t>0)</w:t>
            </w:r>
          </w:p>
        </w:tc>
        <w:tc>
          <w:tcPr>
            <w:tcW w:w="915" w:type="dxa"/>
            <w:shd w:val="clear" w:color="auto" w:fill="auto"/>
            <w:tcMar>
              <w:top w:w="100" w:type="dxa"/>
              <w:left w:w="100" w:type="dxa"/>
              <w:bottom w:w="100" w:type="dxa"/>
              <w:right w:w="100" w:type="dxa"/>
            </w:tcMar>
          </w:tcPr>
          <w:p w14:paraId="516BF78D" w14:textId="7CEEBC3B" w:rsidR="00795A5E" w:rsidRDefault="00D71F1F"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3604C5DF" w14:textId="24427CFE" w:rsidR="00795A5E" w:rsidRPr="004373D3" w:rsidRDefault="004373D3"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HoaDon</w:t>
            </w:r>
            <w:r>
              <w:rPr>
                <w:rFonts w:ascii="Times New Roman" w:eastAsia="Times New Roman" w:hAnsi="Times New Roman" w:cs="Times New Roman"/>
                <w:sz w:val="26"/>
                <w:szCs w:val="26"/>
                <w:lang w:val="vi-VN"/>
              </w:rPr>
              <w:t>(maHoaDon)</w:t>
            </w:r>
          </w:p>
        </w:tc>
        <w:tc>
          <w:tcPr>
            <w:tcW w:w="2265" w:type="dxa"/>
            <w:shd w:val="clear" w:color="auto" w:fill="auto"/>
            <w:tcMar>
              <w:top w:w="100" w:type="dxa"/>
              <w:left w:w="100" w:type="dxa"/>
              <w:bottom w:w="100" w:type="dxa"/>
              <w:right w:w="100" w:type="dxa"/>
            </w:tcMar>
          </w:tcPr>
          <w:p w14:paraId="7027DA32" w14:textId="64E65E57" w:rsidR="00795A5E" w:rsidRPr="004373D3" w:rsidRDefault="004373D3"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Mã</w:t>
            </w:r>
            <w:r>
              <w:rPr>
                <w:rFonts w:ascii="Times New Roman" w:eastAsia="Times New Roman" w:hAnsi="Times New Roman" w:cs="Times New Roman"/>
                <w:sz w:val="26"/>
                <w:szCs w:val="26"/>
                <w:lang w:val="vi-VN"/>
              </w:rPr>
              <w:t xml:space="preserve"> hóa đơn</w:t>
            </w:r>
          </w:p>
        </w:tc>
      </w:tr>
      <w:tr w:rsidR="00795A5E" w14:paraId="563583B2" w14:textId="77777777">
        <w:tc>
          <w:tcPr>
            <w:tcW w:w="780" w:type="dxa"/>
            <w:shd w:val="clear" w:color="auto" w:fill="auto"/>
            <w:tcMar>
              <w:top w:w="100" w:type="dxa"/>
              <w:left w:w="100" w:type="dxa"/>
              <w:bottom w:w="100" w:type="dxa"/>
              <w:right w:w="100" w:type="dxa"/>
            </w:tcMar>
          </w:tcPr>
          <w:p w14:paraId="199764B3" w14:textId="465B9F47" w:rsidR="00795A5E" w:rsidRPr="00752225" w:rsidRDefault="00795A5E" w:rsidP="00752225">
            <w:pPr>
              <w:pStyle w:val="ListParagraph"/>
              <w:widowControl w:val="0"/>
              <w:numPr>
                <w:ilvl w:val="0"/>
                <w:numId w:val="25"/>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5FFEE49E" w14:textId="7DC3816C" w:rsidR="00795A5E" w:rsidRDefault="00795A5E" w:rsidP="00752225">
            <w:pPr>
              <w:widowControl w:val="0"/>
              <w:spacing w:after="0" w:line="360" w:lineRule="auto"/>
              <w:jc w:val="center"/>
              <w:rPr>
                <w:rFonts w:ascii="Times New Roman" w:eastAsia="Times New Roman" w:hAnsi="Times New Roman" w:cs="Times New Roman"/>
                <w:b/>
                <w:sz w:val="26"/>
                <w:szCs w:val="26"/>
              </w:rPr>
            </w:pPr>
          </w:p>
        </w:tc>
        <w:tc>
          <w:tcPr>
            <w:tcW w:w="2055" w:type="dxa"/>
            <w:shd w:val="clear" w:color="auto" w:fill="auto"/>
            <w:tcMar>
              <w:top w:w="100" w:type="dxa"/>
              <w:left w:w="100" w:type="dxa"/>
              <w:bottom w:w="100" w:type="dxa"/>
              <w:right w:w="100" w:type="dxa"/>
            </w:tcMar>
          </w:tcPr>
          <w:p w14:paraId="50956713" w14:textId="489F065C" w:rsidR="00795A5E" w:rsidRDefault="00D71F1F" w:rsidP="00280EA0">
            <w:pPr>
              <w:widowControl w:val="0"/>
              <w:spacing w:after="0" w:line="360" w:lineRule="auto"/>
              <w:rPr>
                <w:rFonts w:ascii="Times New Roman" w:eastAsia="Times New Roman" w:hAnsi="Times New Roman" w:cs="Times New Roman"/>
                <w:sz w:val="26"/>
                <w:szCs w:val="26"/>
              </w:rPr>
            </w:pPr>
            <w:r w:rsidRPr="00D71F1F">
              <w:rPr>
                <w:rFonts w:ascii="Times New Roman" w:eastAsia="Times New Roman" w:hAnsi="Times New Roman" w:cs="Times New Roman"/>
                <w:sz w:val="26"/>
                <w:szCs w:val="26"/>
              </w:rPr>
              <w:t>ma</w:t>
            </w:r>
            <w:r w:rsidR="00FE1A60">
              <w:rPr>
                <w:rFonts w:ascii="Times New Roman" w:eastAsia="Times New Roman" w:hAnsi="Times New Roman" w:cs="Times New Roman"/>
                <w:sz w:val="26"/>
                <w:szCs w:val="26"/>
              </w:rPr>
              <w:t>SanPham</w:t>
            </w:r>
          </w:p>
        </w:tc>
        <w:tc>
          <w:tcPr>
            <w:tcW w:w="1650" w:type="dxa"/>
            <w:shd w:val="clear" w:color="auto" w:fill="auto"/>
            <w:tcMar>
              <w:top w:w="100" w:type="dxa"/>
              <w:left w:w="100" w:type="dxa"/>
              <w:bottom w:w="100" w:type="dxa"/>
              <w:right w:w="100" w:type="dxa"/>
            </w:tcMar>
          </w:tcPr>
          <w:p w14:paraId="0EA03067" w14:textId="6720D3B2" w:rsidR="00795A5E" w:rsidRDefault="00D71F1F"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915" w:type="dxa"/>
            <w:shd w:val="clear" w:color="auto" w:fill="auto"/>
            <w:tcMar>
              <w:top w:w="100" w:type="dxa"/>
              <w:left w:w="100" w:type="dxa"/>
              <w:bottom w:w="100" w:type="dxa"/>
              <w:right w:w="100" w:type="dxa"/>
            </w:tcMar>
          </w:tcPr>
          <w:p w14:paraId="326D937F" w14:textId="1F064479" w:rsidR="00795A5E" w:rsidRDefault="00D71F1F"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30C02BD4" w14:textId="20BB8B21" w:rsidR="00795A5E" w:rsidRPr="004373D3" w:rsidRDefault="0033020F"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SanPham</w:t>
            </w:r>
            <w:r w:rsidR="004373D3">
              <w:rPr>
                <w:rFonts w:ascii="Times New Roman" w:eastAsia="Times New Roman" w:hAnsi="Times New Roman" w:cs="Times New Roman"/>
                <w:sz w:val="26"/>
                <w:szCs w:val="26"/>
                <w:lang w:val="vi-VN"/>
              </w:rPr>
              <w:t>(ma</w:t>
            </w:r>
            <w:r>
              <w:rPr>
                <w:rFonts w:ascii="Times New Roman" w:eastAsia="Times New Roman" w:hAnsi="Times New Roman" w:cs="Times New Roman"/>
                <w:sz w:val="26"/>
                <w:szCs w:val="26"/>
              </w:rPr>
              <w:t>SanPham</w:t>
            </w:r>
            <w:r w:rsidR="004373D3">
              <w:rPr>
                <w:rFonts w:ascii="Times New Roman" w:eastAsia="Times New Roman" w:hAnsi="Times New Roman" w:cs="Times New Roman"/>
                <w:sz w:val="26"/>
                <w:szCs w:val="26"/>
                <w:lang w:val="vi-VN"/>
              </w:rPr>
              <w:t>)</w:t>
            </w:r>
          </w:p>
        </w:tc>
        <w:tc>
          <w:tcPr>
            <w:tcW w:w="2265" w:type="dxa"/>
            <w:shd w:val="clear" w:color="auto" w:fill="auto"/>
            <w:tcMar>
              <w:top w:w="100" w:type="dxa"/>
              <w:left w:w="100" w:type="dxa"/>
              <w:bottom w:w="100" w:type="dxa"/>
              <w:right w:w="100" w:type="dxa"/>
            </w:tcMar>
          </w:tcPr>
          <w:p w14:paraId="575E42CC" w14:textId="34855DA3" w:rsidR="00795A5E" w:rsidRPr="004373D3" w:rsidRDefault="004373D3"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Mã</w:t>
            </w:r>
            <w:r>
              <w:rPr>
                <w:rFonts w:ascii="Times New Roman" w:eastAsia="Times New Roman" w:hAnsi="Times New Roman" w:cs="Times New Roman"/>
                <w:sz w:val="26"/>
                <w:szCs w:val="26"/>
                <w:lang w:val="vi-VN"/>
              </w:rPr>
              <w:t xml:space="preserve"> </w:t>
            </w:r>
            <w:r w:rsidR="00F761AC">
              <w:rPr>
                <w:rFonts w:ascii="Times New Roman" w:eastAsia="Times New Roman" w:hAnsi="Times New Roman" w:cs="Times New Roman"/>
                <w:sz w:val="26"/>
                <w:szCs w:val="26"/>
                <w:lang w:val="vi-VN"/>
              </w:rPr>
              <w:t>sản phẩm</w:t>
            </w:r>
          </w:p>
        </w:tc>
      </w:tr>
      <w:tr w:rsidR="00795A5E" w14:paraId="68B37EF8" w14:textId="77777777">
        <w:tc>
          <w:tcPr>
            <w:tcW w:w="780" w:type="dxa"/>
            <w:shd w:val="clear" w:color="auto" w:fill="auto"/>
            <w:tcMar>
              <w:top w:w="100" w:type="dxa"/>
              <w:left w:w="100" w:type="dxa"/>
              <w:bottom w:w="100" w:type="dxa"/>
              <w:right w:w="100" w:type="dxa"/>
            </w:tcMar>
          </w:tcPr>
          <w:p w14:paraId="09495CF1" w14:textId="74AAC035" w:rsidR="00795A5E" w:rsidRPr="00752225" w:rsidRDefault="00795A5E" w:rsidP="00752225">
            <w:pPr>
              <w:pStyle w:val="ListParagraph"/>
              <w:widowControl w:val="0"/>
              <w:numPr>
                <w:ilvl w:val="0"/>
                <w:numId w:val="25"/>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5E7F35D5" w14:textId="6EF4D63C" w:rsidR="00795A5E" w:rsidRDefault="00795A5E" w:rsidP="00280EA0">
            <w:pPr>
              <w:widowControl w:val="0"/>
              <w:spacing w:after="0" w:line="360" w:lineRule="auto"/>
              <w:rPr>
                <w:rFonts w:ascii="Times New Roman" w:eastAsia="Times New Roman" w:hAnsi="Times New Roman" w:cs="Times New Roman"/>
                <w:b/>
                <w:sz w:val="26"/>
                <w:szCs w:val="26"/>
              </w:rPr>
            </w:pPr>
          </w:p>
        </w:tc>
        <w:tc>
          <w:tcPr>
            <w:tcW w:w="2055" w:type="dxa"/>
            <w:shd w:val="clear" w:color="auto" w:fill="auto"/>
            <w:tcMar>
              <w:top w:w="100" w:type="dxa"/>
              <w:left w:w="100" w:type="dxa"/>
              <w:bottom w:w="100" w:type="dxa"/>
              <w:right w:w="100" w:type="dxa"/>
            </w:tcMar>
          </w:tcPr>
          <w:p w14:paraId="514113A1" w14:textId="1B178D06" w:rsidR="00795A5E" w:rsidRDefault="00D71F1F" w:rsidP="00280EA0">
            <w:pPr>
              <w:widowControl w:val="0"/>
              <w:spacing w:after="0" w:line="360" w:lineRule="auto"/>
              <w:rPr>
                <w:rFonts w:ascii="Times New Roman" w:eastAsia="Times New Roman" w:hAnsi="Times New Roman" w:cs="Times New Roman"/>
                <w:sz w:val="26"/>
                <w:szCs w:val="26"/>
              </w:rPr>
            </w:pPr>
            <w:r w:rsidRPr="00D71F1F">
              <w:rPr>
                <w:rFonts w:ascii="Times New Roman" w:eastAsia="Times New Roman" w:hAnsi="Times New Roman" w:cs="Times New Roman"/>
                <w:sz w:val="26"/>
                <w:szCs w:val="26"/>
              </w:rPr>
              <w:t>soLuong</w:t>
            </w:r>
          </w:p>
        </w:tc>
        <w:tc>
          <w:tcPr>
            <w:tcW w:w="1650" w:type="dxa"/>
            <w:shd w:val="clear" w:color="auto" w:fill="auto"/>
            <w:tcMar>
              <w:top w:w="100" w:type="dxa"/>
              <w:left w:w="100" w:type="dxa"/>
              <w:bottom w:w="100" w:type="dxa"/>
              <w:right w:w="100" w:type="dxa"/>
            </w:tcMar>
          </w:tcPr>
          <w:p w14:paraId="489AECDE" w14:textId="51A7301A" w:rsidR="00795A5E" w:rsidRDefault="00752225"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15" w:type="dxa"/>
            <w:shd w:val="clear" w:color="auto" w:fill="auto"/>
            <w:tcMar>
              <w:top w:w="100" w:type="dxa"/>
              <w:left w:w="100" w:type="dxa"/>
              <w:bottom w:w="100" w:type="dxa"/>
              <w:right w:w="100" w:type="dxa"/>
            </w:tcMar>
          </w:tcPr>
          <w:p w14:paraId="7A7DD145" w14:textId="49C2AEBD" w:rsidR="00795A5E" w:rsidRDefault="00D71F1F"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47D22EFD"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6561818A" w14:textId="65B38E13" w:rsidR="00795A5E" w:rsidRPr="004373D3" w:rsidRDefault="004373D3"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Số</w:t>
            </w:r>
            <w:r>
              <w:rPr>
                <w:rFonts w:ascii="Times New Roman" w:eastAsia="Times New Roman" w:hAnsi="Times New Roman" w:cs="Times New Roman"/>
                <w:sz w:val="26"/>
                <w:szCs w:val="26"/>
                <w:lang w:val="vi-VN"/>
              </w:rPr>
              <w:t xml:space="preserve"> lượng</w:t>
            </w:r>
          </w:p>
        </w:tc>
      </w:tr>
    </w:tbl>
    <w:p w14:paraId="12F66047" w14:textId="77777777" w:rsidR="00795A5E" w:rsidRDefault="00795A5E" w:rsidP="00280EA0">
      <w:pPr>
        <w:spacing w:line="360" w:lineRule="auto"/>
      </w:pPr>
      <w:bookmarkStart w:id="36" w:name="_oqod57o7h0q3" w:colFirst="0" w:colLast="0"/>
      <w:bookmarkEnd w:id="36"/>
    </w:p>
    <w:p w14:paraId="43033E7C" w14:textId="1D2B9533" w:rsidR="00D458AF" w:rsidRDefault="00D458AF" w:rsidP="00280EA0">
      <w:pPr>
        <w:pStyle w:val="Heading4"/>
        <w:spacing w:line="360" w:lineRule="auto"/>
      </w:pPr>
      <w:r>
        <w:t>Bảng 2.2.</w:t>
      </w:r>
      <w:r w:rsidR="000F7FC8">
        <w:t>6</w:t>
      </w:r>
      <w:r>
        <w:t>: ChiTietHoaDon (Chi tiết hóa đơn)</w:t>
      </w:r>
    </w:p>
    <w:p w14:paraId="4F42EE59" w14:textId="77777777" w:rsidR="00D458AF" w:rsidRPr="00D458AF" w:rsidRDefault="00D458AF" w:rsidP="00280EA0">
      <w:pPr>
        <w:spacing w:line="360" w:lineRule="auto"/>
      </w:pPr>
    </w:p>
    <w:p w14:paraId="00A242B3" w14:textId="6C7B45B5" w:rsidR="004373D3" w:rsidRPr="002D1399" w:rsidRDefault="004373D3" w:rsidP="00A27B42">
      <w:pPr>
        <w:pStyle w:val="Heading3"/>
        <w:numPr>
          <w:ilvl w:val="0"/>
          <w:numId w:val="15"/>
        </w:numPr>
        <w:spacing w:line="360" w:lineRule="auto"/>
        <w:ind w:left="567" w:hanging="567"/>
      </w:pPr>
      <w:bookmarkStart w:id="37" w:name="_Toc179146112"/>
      <w:bookmarkStart w:id="38" w:name="_Toc180955949"/>
      <w:r w:rsidRPr="00235D0B">
        <w:t>Bảng</w:t>
      </w:r>
      <w:r w:rsidRPr="002D1399">
        <w:t xml:space="preserve"> </w:t>
      </w:r>
      <w:r w:rsidRPr="00235D0B">
        <w:t>NhaCungCap</w:t>
      </w:r>
      <w:bookmarkEnd w:id="37"/>
      <w:bookmarkEnd w:id="38"/>
    </w:p>
    <w:tbl>
      <w:tblPr>
        <w:tblW w:w="10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885"/>
        <w:gridCol w:w="1869"/>
        <w:gridCol w:w="1843"/>
        <w:gridCol w:w="908"/>
        <w:gridCol w:w="1635"/>
        <w:gridCol w:w="2265"/>
      </w:tblGrid>
      <w:tr w:rsidR="00033304" w14:paraId="160C6F94" w14:textId="77777777" w:rsidTr="00A273B6">
        <w:tc>
          <w:tcPr>
            <w:tcW w:w="780" w:type="dxa"/>
            <w:shd w:val="clear" w:color="auto" w:fill="D9D9D9"/>
            <w:tcMar>
              <w:top w:w="100" w:type="dxa"/>
              <w:left w:w="100" w:type="dxa"/>
              <w:bottom w:w="100" w:type="dxa"/>
              <w:right w:w="100" w:type="dxa"/>
            </w:tcMar>
          </w:tcPr>
          <w:p w14:paraId="10D83493" w14:textId="77777777" w:rsidR="00795A5E" w:rsidRDefault="00795A5E" w:rsidP="00752225">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885" w:type="dxa"/>
            <w:shd w:val="clear" w:color="auto" w:fill="D9D9D9"/>
            <w:tcMar>
              <w:top w:w="100" w:type="dxa"/>
              <w:left w:w="100" w:type="dxa"/>
              <w:bottom w:w="100" w:type="dxa"/>
              <w:right w:w="100" w:type="dxa"/>
            </w:tcMar>
          </w:tcPr>
          <w:p w14:paraId="5165A865"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1869" w:type="dxa"/>
            <w:shd w:val="clear" w:color="auto" w:fill="D9D9D9"/>
            <w:tcMar>
              <w:top w:w="100" w:type="dxa"/>
              <w:left w:w="100" w:type="dxa"/>
              <w:bottom w:w="100" w:type="dxa"/>
              <w:right w:w="100" w:type="dxa"/>
            </w:tcMar>
          </w:tcPr>
          <w:p w14:paraId="43F9FEFC"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w:t>
            </w:r>
          </w:p>
        </w:tc>
        <w:tc>
          <w:tcPr>
            <w:tcW w:w="1843" w:type="dxa"/>
            <w:shd w:val="clear" w:color="auto" w:fill="D9D9D9"/>
            <w:tcMar>
              <w:top w:w="100" w:type="dxa"/>
              <w:left w:w="100" w:type="dxa"/>
              <w:bottom w:w="100" w:type="dxa"/>
              <w:right w:w="100" w:type="dxa"/>
            </w:tcMar>
          </w:tcPr>
          <w:p w14:paraId="68B7F0A5"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908" w:type="dxa"/>
            <w:shd w:val="clear" w:color="auto" w:fill="D9D9D9"/>
            <w:tcMar>
              <w:top w:w="100" w:type="dxa"/>
              <w:left w:w="100" w:type="dxa"/>
              <w:bottom w:w="100" w:type="dxa"/>
              <w:right w:w="100" w:type="dxa"/>
            </w:tcMar>
          </w:tcPr>
          <w:p w14:paraId="7397E7BE"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Null</w:t>
            </w:r>
          </w:p>
        </w:tc>
        <w:tc>
          <w:tcPr>
            <w:tcW w:w="1635" w:type="dxa"/>
            <w:shd w:val="clear" w:color="auto" w:fill="D9D9D9"/>
            <w:tcMar>
              <w:top w:w="100" w:type="dxa"/>
              <w:left w:w="100" w:type="dxa"/>
              <w:bottom w:w="100" w:type="dxa"/>
              <w:right w:w="100" w:type="dxa"/>
            </w:tcMar>
          </w:tcPr>
          <w:p w14:paraId="25A26341"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Tham Chiếu</w:t>
            </w:r>
          </w:p>
        </w:tc>
        <w:tc>
          <w:tcPr>
            <w:tcW w:w="2265" w:type="dxa"/>
            <w:shd w:val="clear" w:color="auto" w:fill="D9D9D9"/>
            <w:tcMar>
              <w:top w:w="100" w:type="dxa"/>
              <w:left w:w="100" w:type="dxa"/>
              <w:bottom w:w="100" w:type="dxa"/>
              <w:right w:w="100" w:type="dxa"/>
            </w:tcMar>
          </w:tcPr>
          <w:p w14:paraId="61C67892"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795A5E" w14:paraId="3A8E5FDE" w14:textId="77777777" w:rsidTr="00A273B6">
        <w:tc>
          <w:tcPr>
            <w:tcW w:w="780" w:type="dxa"/>
            <w:shd w:val="clear" w:color="auto" w:fill="auto"/>
            <w:tcMar>
              <w:top w:w="100" w:type="dxa"/>
              <w:left w:w="100" w:type="dxa"/>
              <w:bottom w:w="100" w:type="dxa"/>
              <w:right w:w="100" w:type="dxa"/>
            </w:tcMar>
          </w:tcPr>
          <w:p w14:paraId="762141E0" w14:textId="12EB9CA9" w:rsidR="00795A5E" w:rsidRPr="00752225" w:rsidRDefault="00795A5E" w:rsidP="00752225">
            <w:pPr>
              <w:pStyle w:val="ListParagraph"/>
              <w:widowControl w:val="0"/>
              <w:numPr>
                <w:ilvl w:val="0"/>
                <w:numId w:val="26"/>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74E928A8" w14:textId="77777777" w:rsidR="00795A5E" w:rsidRDefault="00795A5E" w:rsidP="00752225">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PK</w:t>
            </w:r>
          </w:p>
        </w:tc>
        <w:tc>
          <w:tcPr>
            <w:tcW w:w="1869" w:type="dxa"/>
            <w:shd w:val="clear" w:color="auto" w:fill="auto"/>
            <w:tcMar>
              <w:top w:w="100" w:type="dxa"/>
              <w:left w:w="100" w:type="dxa"/>
              <w:bottom w:w="100" w:type="dxa"/>
              <w:right w:w="100" w:type="dxa"/>
            </w:tcMar>
          </w:tcPr>
          <w:p w14:paraId="2FC99FA8" w14:textId="5C6677B9" w:rsidR="00795A5E" w:rsidRDefault="004373D3" w:rsidP="00280EA0">
            <w:pPr>
              <w:widowControl w:val="0"/>
              <w:spacing w:after="0" w:line="360" w:lineRule="auto"/>
              <w:rPr>
                <w:rFonts w:ascii="Times New Roman" w:eastAsia="Times New Roman" w:hAnsi="Times New Roman" w:cs="Times New Roman"/>
                <w:sz w:val="26"/>
                <w:szCs w:val="26"/>
              </w:rPr>
            </w:pPr>
            <w:r w:rsidRPr="004373D3">
              <w:rPr>
                <w:rFonts w:ascii="Times New Roman" w:eastAsia="Times New Roman" w:hAnsi="Times New Roman" w:cs="Times New Roman"/>
                <w:sz w:val="26"/>
                <w:szCs w:val="26"/>
              </w:rPr>
              <w:t>maNCC</w:t>
            </w:r>
          </w:p>
        </w:tc>
        <w:tc>
          <w:tcPr>
            <w:tcW w:w="1843" w:type="dxa"/>
            <w:shd w:val="clear" w:color="auto" w:fill="auto"/>
            <w:tcMar>
              <w:top w:w="100" w:type="dxa"/>
              <w:left w:w="100" w:type="dxa"/>
              <w:bottom w:w="100" w:type="dxa"/>
              <w:right w:w="100" w:type="dxa"/>
            </w:tcMar>
          </w:tcPr>
          <w:p w14:paraId="64FEB5CA" w14:textId="337128F8" w:rsidR="00795A5E" w:rsidRDefault="00795A5E"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r w:rsidR="00A273B6">
              <w:rPr>
                <w:rFonts w:ascii="Times New Roman" w:eastAsia="Times New Roman" w:hAnsi="Times New Roman" w:cs="Times New Roman"/>
                <w:sz w:val="26"/>
                <w:szCs w:val="26"/>
              </w:rPr>
              <w:t>5</w:t>
            </w:r>
            <w:r>
              <w:rPr>
                <w:rFonts w:ascii="Times New Roman" w:eastAsia="Times New Roman" w:hAnsi="Times New Roman" w:cs="Times New Roman"/>
                <w:sz w:val="26"/>
                <w:szCs w:val="26"/>
              </w:rPr>
              <w:t>0)</w:t>
            </w:r>
          </w:p>
        </w:tc>
        <w:tc>
          <w:tcPr>
            <w:tcW w:w="908" w:type="dxa"/>
            <w:shd w:val="clear" w:color="auto" w:fill="auto"/>
            <w:tcMar>
              <w:top w:w="100" w:type="dxa"/>
              <w:left w:w="100" w:type="dxa"/>
              <w:bottom w:w="100" w:type="dxa"/>
              <w:right w:w="100" w:type="dxa"/>
            </w:tcMar>
          </w:tcPr>
          <w:p w14:paraId="1A90E458" w14:textId="50351F6C" w:rsidR="00795A5E" w:rsidRDefault="00A273B6"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4394D544"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3FC66E9D" w14:textId="43521386" w:rsidR="00795A5E" w:rsidRPr="00A273B6" w:rsidRDefault="00795A5E"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Mã </w:t>
            </w:r>
            <w:r w:rsidR="00A273B6">
              <w:rPr>
                <w:rFonts w:ascii="Times New Roman" w:eastAsia="Times New Roman" w:hAnsi="Times New Roman" w:cs="Times New Roman"/>
                <w:sz w:val="26"/>
                <w:szCs w:val="26"/>
              </w:rPr>
              <w:t>nhà</w:t>
            </w:r>
            <w:r w:rsidR="00A273B6">
              <w:rPr>
                <w:rFonts w:ascii="Times New Roman" w:eastAsia="Times New Roman" w:hAnsi="Times New Roman" w:cs="Times New Roman"/>
                <w:sz w:val="26"/>
                <w:szCs w:val="26"/>
                <w:lang w:val="vi-VN"/>
              </w:rPr>
              <w:t xml:space="preserve"> cung cấp</w:t>
            </w:r>
          </w:p>
        </w:tc>
      </w:tr>
      <w:tr w:rsidR="00795A5E" w14:paraId="0D2A6553" w14:textId="77777777" w:rsidTr="00A273B6">
        <w:tc>
          <w:tcPr>
            <w:tcW w:w="780" w:type="dxa"/>
            <w:shd w:val="clear" w:color="auto" w:fill="auto"/>
            <w:tcMar>
              <w:top w:w="100" w:type="dxa"/>
              <w:left w:w="100" w:type="dxa"/>
              <w:bottom w:w="100" w:type="dxa"/>
              <w:right w:w="100" w:type="dxa"/>
            </w:tcMar>
          </w:tcPr>
          <w:p w14:paraId="03009188" w14:textId="73E5C9DF" w:rsidR="00795A5E" w:rsidRPr="00752225" w:rsidRDefault="00795A5E" w:rsidP="00752225">
            <w:pPr>
              <w:pStyle w:val="ListParagraph"/>
              <w:widowControl w:val="0"/>
              <w:numPr>
                <w:ilvl w:val="0"/>
                <w:numId w:val="26"/>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47DBC5A1" w14:textId="77777777" w:rsidR="00795A5E" w:rsidRDefault="00795A5E" w:rsidP="00280EA0">
            <w:pPr>
              <w:widowControl w:val="0"/>
              <w:spacing w:after="0" w:line="360" w:lineRule="auto"/>
              <w:rPr>
                <w:rFonts w:ascii="Times New Roman" w:eastAsia="Times New Roman" w:hAnsi="Times New Roman" w:cs="Times New Roman"/>
                <w:b/>
                <w:sz w:val="26"/>
                <w:szCs w:val="26"/>
              </w:rPr>
            </w:pPr>
          </w:p>
        </w:tc>
        <w:tc>
          <w:tcPr>
            <w:tcW w:w="1869" w:type="dxa"/>
            <w:shd w:val="clear" w:color="auto" w:fill="auto"/>
            <w:tcMar>
              <w:top w:w="100" w:type="dxa"/>
              <w:left w:w="100" w:type="dxa"/>
              <w:bottom w:w="100" w:type="dxa"/>
              <w:right w:w="100" w:type="dxa"/>
            </w:tcMar>
          </w:tcPr>
          <w:p w14:paraId="5539864F" w14:textId="236730E1" w:rsidR="00795A5E" w:rsidRDefault="00A273B6" w:rsidP="00280EA0">
            <w:pPr>
              <w:widowControl w:val="0"/>
              <w:spacing w:after="0" w:line="360" w:lineRule="auto"/>
              <w:rPr>
                <w:rFonts w:ascii="Times New Roman" w:eastAsia="Times New Roman" w:hAnsi="Times New Roman" w:cs="Times New Roman"/>
                <w:sz w:val="26"/>
                <w:szCs w:val="26"/>
              </w:rPr>
            </w:pPr>
            <w:r w:rsidRPr="00A273B6">
              <w:rPr>
                <w:rFonts w:ascii="Times New Roman" w:eastAsia="Times New Roman" w:hAnsi="Times New Roman" w:cs="Times New Roman"/>
                <w:sz w:val="26"/>
                <w:szCs w:val="26"/>
              </w:rPr>
              <w:t>tenNCC</w:t>
            </w:r>
          </w:p>
        </w:tc>
        <w:tc>
          <w:tcPr>
            <w:tcW w:w="1843" w:type="dxa"/>
            <w:shd w:val="clear" w:color="auto" w:fill="auto"/>
            <w:tcMar>
              <w:top w:w="100" w:type="dxa"/>
              <w:left w:w="100" w:type="dxa"/>
              <w:bottom w:w="100" w:type="dxa"/>
              <w:right w:w="100" w:type="dxa"/>
            </w:tcMar>
          </w:tcPr>
          <w:p w14:paraId="1AE266DC" w14:textId="4833E87C" w:rsidR="00795A5E" w:rsidRDefault="00795A5E"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r w:rsidR="00A273B6">
              <w:rPr>
                <w:rFonts w:ascii="Times New Roman" w:eastAsia="Times New Roman" w:hAnsi="Times New Roman" w:cs="Times New Roman"/>
                <w:sz w:val="26"/>
                <w:szCs w:val="26"/>
              </w:rPr>
              <w:t>255</w:t>
            </w:r>
            <w:r>
              <w:rPr>
                <w:rFonts w:ascii="Times New Roman" w:eastAsia="Times New Roman" w:hAnsi="Times New Roman" w:cs="Times New Roman"/>
                <w:sz w:val="26"/>
                <w:szCs w:val="26"/>
              </w:rPr>
              <w:t>)</w:t>
            </w:r>
          </w:p>
        </w:tc>
        <w:tc>
          <w:tcPr>
            <w:tcW w:w="908" w:type="dxa"/>
            <w:shd w:val="clear" w:color="auto" w:fill="auto"/>
            <w:tcMar>
              <w:top w:w="100" w:type="dxa"/>
              <w:left w:w="100" w:type="dxa"/>
              <w:bottom w:w="100" w:type="dxa"/>
              <w:right w:w="100" w:type="dxa"/>
            </w:tcMar>
          </w:tcPr>
          <w:p w14:paraId="7A90B772" w14:textId="6C81BD0C" w:rsidR="00795A5E" w:rsidRDefault="00A273B6"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1CDA9317"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0849AACE" w14:textId="1745B064" w:rsidR="00795A5E" w:rsidRPr="00A273B6" w:rsidRDefault="00A273B6"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Tên</w:t>
            </w:r>
            <w:r>
              <w:rPr>
                <w:rFonts w:ascii="Times New Roman" w:eastAsia="Times New Roman" w:hAnsi="Times New Roman" w:cs="Times New Roman"/>
                <w:sz w:val="26"/>
                <w:szCs w:val="26"/>
                <w:lang w:val="vi-VN"/>
              </w:rPr>
              <w:t xml:space="preserve"> nhà cung cấp</w:t>
            </w:r>
          </w:p>
        </w:tc>
      </w:tr>
      <w:tr w:rsidR="00795A5E" w14:paraId="7546589A" w14:textId="77777777" w:rsidTr="00A273B6">
        <w:tc>
          <w:tcPr>
            <w:tcW w:w="780" w:type="dxa"/>
            <w:shd w:val="clear" w:color="auto" w:fill="auto"/>
            <w:tcMar>
              <w:top w:w="100" w:type="dxa"/>
              <w:left w:w="100" w:type="dxa"/>
              <w:bottom w:w="100" w:type="dxa"/>
              <w:right w:w="100" w:type="dxa"/>
            </w:tcMar>
          </w:tcPr>
          <w:p w14:paraId="2E7DD561" w14:textId="517E5EFB" w:rsidR="00795A5E" w:rsidRPr="00752225" w:rsidRDefault="00795A5E" w:rsidP="00752225">
            <w:pPr>
              <w:pStyle w:val="ListParagraph"/>
              <w:widowControl w:val="0"/>
              <w:numPr>
                <w:ilvl w:val="0"/>
                <w:numId w:val="26"/>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C6FB4DE" w14:textId="77777777" w:rsidR="00795A5E" w:rsidRDefault="00795A5E" w:rsidP="00280EA0">
            <w:pPr>
              <w:widowControl w:val="0"/>
              <w:spacing w:after="0" w:line="360" w:lineRule="auto"/>
              <w:rPr>
                <w:rFonts w:ascii="Times New Roman" w:eastAsia="Times New Roman" w:hAnsi="Times New Roman" w:cs="Times New Roman"/>
                <w:b/>
                <w:sz w:val="26"/>
                <w:szCs w:val="26"/>
              </w:rPr>
            </w:pPr>
          </w:p>
        </w:tc>
        <w:tc>
          <w:tcPr>
            <w:tcW w:w="1869" w:type="dxa"/>
            <w:shd w:val="clear" w:color="auto" w:fill="auto"/>
            <w:tcMar>
              <w:top w:w="100" w:type="dxa"/>
              <w:left w:w="100" w:type="dxa"/>
              <w:bottom w:w="100" w:type="dxa"/>
              <w:right w:w="100" w:type="dxa"/>
            </w:tcMar>
          </w:tcPr>
          <w:p w14:paraId="547A7F31" w14:textId="121E9744" w:rsidR="00795A5E" w:rsidRDefault="00A273B6" w:rsidP="00280EA0">
            <w:pPr>
              <w:widowControl w:val="0"/>
              <w:spacing w:after="0" w:line="360" w:lineRule="auto"/>
              <w:rPr>
                <w:rFonts w:ascii="Times New Roman" w:eastAsia="Times New Roman" w:hAnsi="Times New Roman" w:cs="Times New Roman"/>
                <w:sz w:val="26"/>
                <w:szCs w:val="26"/>
              </w:rPr>
            </w:pPr>
            <w:r w:rsidRPr="00A273B6">
              <w:rPr>
                <w:rFonts w:ascii="Times New Roman" w:eastAsia="Times New Roman" w:hAnsi="Times New Roman" w:cs="Times New Roman"/>
                <w:sz w:val="26"/>
                <w:szCs w:val="26"/>
              </w:rPr>
              <w:t>soDienThoai</w:t>
            </w:r>
          </w:p>
        </w:tc>
        <w:tc>
          <w:tcPr>
            <w:tcW w:w="1843" w:type="dxa"/>
            <w:shd w:val="clear" w:color="auto" w:fill="auto"/>
            <w:tcMar>
              <w:top w:w="100" w:type="dxa"/>
              <w:left w:w="100" w:type="dxa"/>
              <w:bottom w:w="100" w:type="dxa"/>
              <w:right w:w="100" w:type="dxa"/>
            </w:tcMar>
          </w:tcPr>
          <w:p w14:paraId="7A6E4CC5" w14:textId="2952BFCC" w:rsidR="00795A5E" w:rsidRDefault="00A273B6"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r w:rsidR="00752225">
              <w:rPr>
                <w:rFonts w:ascii="Times New Roman" w:eastAsia="Times New Roman" w:hAnsi="Times New Roman" w:cs="Times New Roman"/>
                <w:sz w:val="26"/>
                <w:szCs w:val="26"/>
              </w:rPr>
              <w:t>10</w:t>
            </w:r>
            <w:r>
              <w:rPr>
                <w:rFonts w:ascii="Times New Roman" w:eastAsia="Times New Roman" w:hAnsi="Times New Roman" w:cs="Times New Roman"/>
                <w:sz w:val="26"/>
                <w:szCs w:val="26"/>
              </w:rPr>
              <w:t>)</w:t>
            </w:r>
          </w:p>
        </w:tc>
        <w:tc>
          <w:tcPr>
            <w:tcW w:w="908" w:type="dxa"/>
            <w:shd w:val="clear" w:color="auto" w:fill="auto"/>
            <w:tcMar>
              <w:top w:w="100" w:type="dxa"/>
              <w:left w:w="100" w:type="dxa"/>
              <w:bottom w:w="100" w:type="dxa"/>
              <w:right w:w="100" w:type="dxa"/>
            </w:tcMar>
          </w:tcPr>
          <w:p w14:paraId="748416D4" w14:textId="2ED499D2" w:rsidR="00795A5E" w:rsidRDefault="00A273B6"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0A6CA733"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0556FD76" w14:textId="46EA7A12" w:rsidR="00795A5E" w:rsidRPr="00A273B6" w:rsidRDefault="00A273B6"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Số</w:t>
            </w:r>
            <w:r>
              <w:rPr>
                <w:rFonts w:ascii="Times New Roman" w:eastAsia="Times New Roman" w:hAnsi="Times New Roman" w:cs="Times New Roman"/>
                <w:sz w:val="26"/>
                <w:szCs w:val="26"/>
                <w:lang w:val="vi-VN"/>
              </w:rPr>
              <w:t xml:space="preserve"> điện thoại nhà cung cấp</w:t>
            </w:r>
          </w:p>
        </w:tc>
      </w:tr>
      <w:tr w:rsidR="00795A5E" w14:paraId="3AB4F410" w14:textId="77777777" w:rsidTr="00A273B6">
        <w:tc>
          <w:tcPr>
            <w:tcW w:w="780" w:type="dxa"/>
            <w:shd w:val="clear" w:color="auto" w:fill="auto"/>
            <w:tcMar>
              <w:top w:w="100" w:type="dxa"/>
              <w:left w:w="100" w:type="dxa"/>
              <w:bottom w:w="100" w:type="dxa"/>
              <w:right w:w="100" w:type="dxa"/>
            </w:tcMar>
          </w:tcPr>
          <w:p w14:paraId="26C209C0" w14:textId="780E9D78" w:rsidR="00795A5E" w:rsidRPr="00752225" w:rsidRDefault="00795A5E" w:rsidP="00752225">
            <w:pPr>
              <w:pStyle w:val="ListParagraph"/>
              <w:widowControl w:val="0"/>
              <w:numPr>
                <w:ilvl w:val="0"/>
                <w:numId w:val="26"/>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7CFCE3B0" w14:textId="77777777" w:rsidR="00795A5E" w:rsidRDefault="00795A5E" w:rsidP="00280EA0">
            <w:pPr>
              <w:widowControl w:val="0"/>
              <w:spacing w:after="0" w:line="360" w:lineRule="auto"/>
              <w:rPr>
                <w:rFonts w:ascii="Times New Roman" w:eastAsia="Times New Roman" w:hAnsi="Times New Roman" w:cs="Times New Roman"/>
                <w:b/>
                <w:sz w:val="26"/>
                <w:szCs w:val="26"/>
              </w:rPr>
            </w:pPr>
          </w:p>
        </w:tc>
        <w:tc>
          <w:tcPr>
            <w:tcW w:w="1869" w:type="dxa"/>
            <w:shd w:val="clear" w:color="auto" w:fill="auto"/>
            <w:tcMar>
              <w:top w:w="100" w:type="dxa"/>
              <w:left w:w="100" w:type="dxa"/>
              <w:bottom w:w="100" w:type="dxa"/>
              <w:right w:w="100" w:type="dxa"/>
            </w:tcMar>
          </w:tcPr>
          <w:p w14:paraId="0CB7C815" w14:textId="22096468" w:rsidR="00795A5E" w:rsidRDefault="00A273B6" w:rsidP="00280EA0">
            <w:pPr>
              <w:widowControl w:val="0"/>
              <w:spacing w:after="0" w:line="360" w:lineRule="auto"/>
              <w:rPr>
                <w:rFonts w:ascii="Times New Roman" w:eastAsia="Times New Roman" w:hAnsi="Times New Roman" w:cs="Times New Roman"/>
                <w:sz w:val="26"/>
                <w:szCs w:val="26"/>
              </w:rPr>
            </w:pPr>
            <w:r w:rsidRPr="00A273B6">
              <w:rPr>
                <w:rFonts w:ascii="Times New Roman" w:eastAsia="Times New Roman" w:hAnsi="Times New Roman" w:cs="Times New Roman"/>
                <w:sz w:val="26"/>
                <w:szCs w:val="26"/>
              </w:rPr>
              <w:t>diaChi</w:t>
            </w:r>
          </w:p>
        </w:tc>
        <w:tc>
          <w:tcPr>
            <w:tcW w:w="1843" w:type="dxa"/>
            <w:shd w:val="clear" w:color="auto" w:fill="auto"/>
            <w:tcMar>
              <w:top w:w="100" w:type="dxa"/>
              <w:left w:w="100" w:type="dxa"/>
              <w:bottom w:w="100" w:type="dxa"/>
              <w:right w:w="100" w:type="dxa"/>
            </w:tcMar>
          </w:tcPr>
          <w:p w14:paraId="01838BE6" w14:textId="4DFB32CB" w:rsidR="00795A5E" w:rsidRDefault="00A273B6"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nvarchar(255)</w:t>
            </w:r>
          </w:p>
        </w:tc>
        <w:tc>
          <w:tcPr>
            <w:tcW w:w="908" w:type="dxa"/>
            <w:shd w:val="clear" w:color="auto" w:fill="auto"/>
            <w:tcMar>
              <w:top w:w="100" w:type="dxa"/>
              <w:left w:w="100" w:type="dxa"/>
              <w:bottom w:w="100" w:type="dxa"/>
              <w:right w:w="100" w:type="dxa"/>
            </w:tcMar>
          </w:tcPr>
          <w:p w14:paraId="2E9AA7DC" w14:textId="28DD5A8F" w:rsidR="00795A5E" w:rsidRDefault="00A273B6"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7E266A54"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22CA01D4" w14:textId="635C8EB2" w:rsidR="00795A5E" w:rsidRPr="00A273B6" w:rsidRDefault="00A273B6"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Địa</w:t>
            </w:r>
            <w:r>
              <w:rPr>
                <w:rFonts w:ascii="Times New Roman" w:eastAsia="Times New Roman" w:hAnsi="Times New Roman" w:cs="Times New Roman"/>
                <w:sz w:val="26"/>
                <w:szCs w:val="26"/>
                <w:lang w:val="vi-VN"/>
              </w:rPr>
              <w:t xml:space="preserve"> chỉ nhà cung cấp</w:t>
            </w:r>
          </w:p>
        </w:tc>
      </w:tr>
      <w:tr w:rsidR="00795A5E" w14:paraId="3CC3A491" w14:textId="77777777" w:rsidTr="00A273B6">
        <w:tc>
          <w:tcPr>
            <w:tcW w:w="780" w:type="dxa"/>
            <w:shd w:val="clear" w:color="auto" w:fill="auto"/>
            <w:tcMar>
              <w:top w:w="100" w:type="dxa"/>
              <w:left w:w="100" w:type="dxa"/>
              <w:bottom w:w="100" w:type="dxa"/>
              <w:right w:w="100" w:type="dxa"/>
            </w:tcMar>
          </w:tcPr>
          <w:p w14:paraId="4B03DFAE" w14:textId="63BC0013" w:rsidR="00795A5E" w:rsidRPr="00752225" w:rsidRDefault="00795A5E" w:rsidP="00752225">
            <w:pPr>
              <w:pStyle w:val="ListParagraph"/>
              <w:widowControl w:val="0"/>
              <w:numPr>
                <w:ilvl w:val="0"/>
                <w:numId w:val="26"/>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6EA8F631" w14:textId="324E76DA" w:rsidR="00795A5E" w:rsidRDefault="00795A5E" w:rsidP="00280EA0">
            <w:pPr>
              <w:widowControl w:val="0"/>
              <w:spacing w:after="0" w:line="360" w:lineRule="auto"/>
              <w:rPr>
                <w:rFonts w:ascii="Times New Roman" w:eastAsia="Times New Roman" w:hAnsi="Times New Roman" w:cs="Times New Roman"/>
                <w:b/>
                <w:sz w:val="26"/>
                <w:szCs w:val="26"/>
              </w:rPr>
            </w:pPr>
          </w:p>
        </w:tc>
        <w:tc>
          <w:tcPr>
            <w:tcW w:w="1869" w:type="dxa"/>
            <w:shd w:val="clear" w:color="auto" w:fill="auto"/>
            <w:tcMar>
              <w:top w:w="100" w:type="dxa"/>
              <w:left w:w="100" w:type="dxa"/>
              <w:bottom w:w="100" w:type="dxa"/>
              <w:right w:w="100" w:type="dxa"/>
            </w:tcMar>
          </w:tcPr>
          <w:p w14:paraId="62F9A9CA" w14:textId="14C24276" w:rsidR="00795A5E" w:rsidRDefault="00A273B6" w:rsidP="00280EA0">
            <w:pPr>
              <w:widowControl w:val="0"/>
              <w:spacing w:after="0" w:line="360" w:lineRule="auto"/>
              <w:rPr>
                <w:rFonts w:ascii="Times New Roman" w:eastAsia="Times New Roman" w:hAnsi="Times New Roman" w:cs="Times New Roman"/>
                <w:sz w:val="26"/>
                <w:szCs w:val="26"/>
              </w:rPr>
            </w:pPr>
            <w:r w:rsidRPr="00A273B6">
              <w:rPr>
                <w:rFonts w:ascii="Times New Roman" w:eastAsia="Times New Roman" w:hAnsi="Times New Roman" w:cs="Times New Roman"/>
                <w:sz w:val="26"/>
                <w:szCs w:val="26"/>
              </w:rPr>
              <w:t>email</w:t>
            </w:r>
          </w:p>
        </w:tc>
        <w:tc>
          <w:tcPr>
            <w:tcW w:w="1843" w:type="dxa"/>
            <w:shd w:val="clear" w:color="auto" w:fill="auto"/>
            <w:tcMar>
              <w:top w:w="100" w:type="dxa"/>
              <w:left w:w="100" w:type="dxa"/>
              <w:bottom w:w="100" w:type="dxa"/>
              <w:right w:w="100" w:type="dxa"/>
            </w:tcMar>
          </w:tcPr>
          <w:p w14:paraId="1EF38B1E" w14:textId="59792252" w:rsidR="00795A5E" w:rsidRDefault="00A273B6"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nvarchar(255)</w:t>
            </w:r>
          </w:p>
        </w:tc>
        <w:tc>
          <w:tcPr>
            <w:tcW w:w="908" w:type="dxa"/>
            <w:shd w:val="clear" w:color="auto" w:fill="auto"/>
            <w:tcMar>
              <w:top w:w="100" w:type="dxa"/>
              <w:left w:w="100" w:type="dxa"/>
              <w:bottom w:w="100" w:type="dxa"/>
              <w:right w:w="100" w:type="dxa"/>
            </w:tcMar>
          </w:tcPr>
          <w:p w14:paraId="002CC47C" w14:textId="23D91CE0" w:rsidR="00795A5E" w:rsidRDefault="00A273B6"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507A8091" w14:textId="512C58BB" w:rsidR="00795A5E" w:rsidRDefault="00795A5E"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06A32B60" w14:textId="285E751B" w:rsidR="00795A5E" w:rsidRPr="00A273B6" w:rsidRDefault="00A273B6"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Email</w:t>
            </w:r>
            <w:r>
              <w:rPr>
                <w:rFonts w:ascii="Times New Roman" w:eastAsia="Times New Roman" w:hAnsi="Times New Roman" w:cs="Times New Roman"/>
                <w:sz w:val="26"/>
                <w:szCs w:val="26"/>
                <w:lang w:val="vi-VN"/>
              </w:rPr>
              <w:t xml:space="preserve"> nhà cung cấp</w:t>
            </w:r>
          </w:p>
        </w:tc>
      </w:tr>
    </w:tbl>
    <w:p w14:paraId="0D70ADEC" w14:textId="36F05F12" w:rsidR="00795A5E" w:rsidRDefault="00D458AF" w:rsidP="00280EA0">
      <w:pPr>
        <w:pStyle w:val="Heading4"/>
        <w:spacing w:line="360" w:lineRule="auto"/>
      </w:pPr>
      <w:bookmarkStart w:id="39" w:name="_i4qn35a2ihau" w:colFirst="0" w:colLast="0"/>
      <w:bookmarkEnd w:id="39"/>
      <w:r>
        <w:t>Bảng 2.2.</w:t>
      </w:r>
      <w:r w:rsidR="000F7FC8">
        <w:t>7</w:t>
      </w:r>
      <w:r>
        <w:t>: NhaCungCap (Nhà cung cấp)</w:t>
      </w:r>
    </w:p>
    <w:p w14:paraId="76D3E77A" w14:textId="77777777" w:rsidR="00D458AF" w:rsidRPr="00D458AF" w:rsidRDefault="00D458AF" w:rsidP="00280EA0">
      <w:pPr>
        <w:spacing w:line="360" w:lineRule="auto"/>
      </w:pPr>
    </w:p>
    <w:p w14:paraId="4442A0F5" w14:textId="3CF7A51F" w:rsidR="00A273B6" w:rsidRPr="002D1399" w:rsidRDefault="00A273B6" w:rsidP="00A27B42">
      <w:pPr>
        <w:pStyle w:val="Heading3"/>
        <w:numPr>
          <w:ilvl w:val="0"/>
          <w:numId w:val="15"/>
        </w:numPr>
        <w:spacing w:line="360" w:lineRule="auto"/>
        <w:ind w:left="567" w:hanging="567"/>
      </w:pPr>
      <w:bookmarkStart w:id="40" w:name="_Toc179146113"/>
      <w:bookmarkStart w:id="41" w:name="_Toc180955950"/>
      <w:r w:rsidRPr="00235D0B">
        <w:t>Bảng</w:t>
      </w:r>
      <w:r w:rsidRPr="002D1399">
        <w:t xml:space="preserve"> </w:t>
      </w:r>
      <w:r w:rsidR="00D7652C" w:rsidRPr="00235D0B">
        <w:t>ChiTietPhieuNhap</w:t>
      </w:r>
      <w:bookmarkEnd w:id="40"/>
      <w:bookmarkEnd w:id="41"/>
    </w:p>
    <w:tbl>
      <w:tblPr>
        <w:tblW w:w="10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885"/>
        <w:gridCol w:w="2055"/>
        <w:gridCol w:w="1650"/>
        <w:gridCol w:w="915"/>
        <w:gridCol w:w="1635"/>
        <w:gridCol w:w="2265"/>
      </w:tblGrid>
      <w:tr w:rsidR="00033304" w14:paraId="1D118D78" w14:textId="77777777">
        <w:tc>
          <w:tcPr>
            <w:tcW w:w="780" w:type="dxa"/>
            <w:shd w:val="clear" w:color="auto" w:fill="D9D9D9"/>
            <w:tcMar>
              <w:top w:w="100" w:type="dxa"/>
              <w:left w:w="100" w:type="dxa"/>
              <w:bottom w:w="100" w:type="dxa"/>
              <w:right w:w="100" w:type="dxa"/>
            </w:tcMar>
          </w:tcPr>
          <w:p w14:paraId="36CCEE7B" w14:textId="77777777" w:rsidR="00795A5E" w:rsidRDefault="00795A5E" w:rsidP="00280EA0">
            <w:pPr>
              <w:widowControl w:val="0"/>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885" w:type="dxa"/>
            <w:shd w:val="clear" w:color="auto" w:fill="D9D9D9"/>
            <w:tcMar>
              <w:top w:w="100" w:type="dxa"/>
              <w:left w:w="100" w:type="dxa"/>
              <w:bottom w:w="100" w:type="dxa"/>
              <w:right w:w="100" w:type="dxa"/>
            </w:tcMar>
          </w:tcPr>
          <w:p w14:paraId="6EE5C3EA" w14:textId="77777777" w:rsidR="00795A5E" w:rsidRDefault="00795A5E" w:rsidP="00280EA0">
            <w:pPr>
              <w:widowControl w:val="0"/>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055" w:type="dxa"/>
            <w:shd w:val="clear" w:color="auto" w:fill="D9D9D9"/>
            <w:tcMar>
              <w:top w:w="100" w:type="dxa"/>
              <w:left w:w="100" w:type="dxa"/>
              <w:bottom w:w="100" w:type="dxa"/>
              <w:right w:w="100" w:type="dxa"/>
            </w:tcMar>
          </w:tcPr>
          <w:p w14:paraId="7F99E309" w14:textId="77777777" w:rsidR="00795A5E" w:rsidRDefault="00795A5E" w:rsidP="00280EA0">
            <w:pPr>
              <w:widowControl w:val="0"/>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w:t>
            </w:r>
          </w:p>
        </w:tc>
        <w:tc>
          <w:tcPr>
            <w:tcW w:w="1650" w:type="dxa"/>
            <w:shd w:val="clear" w:color="auto" w:fill="D9D9D9"/>
            <w:tcMar>
              <w:top w:w="100" w:type="dxa"/>
              <w:left w:w="100" w:type="dxa"/>
              <w:bottom w:w="100" w:type="dxa"/>
              <w:right w:w="100" w:type="dxa"/>
            </w:tcMar>
          </w:tcPr>
          <w:p w14:paraId="4DA7DA5D" w14:textId="77777777" w:rsidR="00795A5E" w:rsidRDefault="00795A5E" w:rsidP="00280EA0">
            <w:pPr>
              <w:widowControl w:val="0"/>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915" w:type="dxa"/>
            <w:shd w:val="clear" w:color="auto" w:fill="D9D9D9"/>
            <w:tcMar>
              <w:top w:w="100" w:type="dxa"/>
              <w:left w:w="100" w:type="dxa"/>
              <w:bottom w:w="100" w:type="dxa"/>
              <w:right w:w="100" w:type="dxa"/>
            </w:tcMar>
          </w:tcPr>
          <w:p w14:paraId="3B70F2A2" w14:textId="77777777" w:rsidR="00795A5E" w:rsidRDefault="00795A5E" w:rsidP="00280EA0">
            <w:pPr>
              <w:widowControl w:val="0"/>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Null</w:t>
            </w:r>
          </w:p>
        </w:tc>
        <w:tc>
          <w:tcPr>
            <w:tcW w:w="1635" w:type="dxa"/>
            <w:shd w:val="clear" w:color="auto" w:fill="D9D9D9"/>
            <w:tcMar>
              <w:top w:w="100" w:type="dxa"/>
              <w:left w:w="100" w:type="dxa"/>
              <w:bottom w:w="100" w:type="dxa"/>
              <w:right w:w="100" w:type="dxa"/>
            </w:tcMar>
          </w:tcPr>
          <w:p w14:paraId="77190A50" w14:textId="77777777" w:rsidR="00795A5E" w:rsidRDefault="00795A5E" w:rsidP="00280EA0">
            <w:pPr>
              <w:widowControl w:val="0"/>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Tham Chiếu</w:t>
            </w:r>
          </w:p>
        </w:tc>
        <w:tc>
          <w:tcPr>
            <w:tcW w:w="2265" w:type="dxa"/>
            <w:shd w:val="clear" w:color="auto" w:fill="D9D9D9"/>
            <w:tcMar>
              <w:top w:w="100" w:type="dxa"/>
              <w:left w:w="100" w:type="dxa"/>
              <w:bottom w:w="100" w:type="dxa"/>
              <w:right w:w="100" w:type="dxa"/>
            </w:tcMar>
          </w:tcPr>
          <w:p w14:paraId="16AD9A9F" w14:textId="77777777" w:rsidR="00795A5E" w:rsidRDefault="00795A5E" w:rsidP="00280EA0">
            <w:pPr>
              <w:widowControl w:val="0"/>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795A5E" w14:paraId="24070774" w14:textId="77777777">
        <w:tc>
          <w:tcPr>
            <w:tcW w:w="780" w:type="dxa"/>
            <w:shd w:val="clear" w:color="auto" w:fill="auto"/>
            <w:tcMar>
              <w:top w:w="100" w:type="dxa"/>
              <w:left w:w="100" w:type="dxa"/>
              <w:bottom w:w="100" w:type="dxa"/>
              <w:right w:w="100" w:type="dxa"/>
            </w:tcMar>
          </w:tcPr>
          <w:p w14:paraId="456D07EA" w14:textId="48D19F84" w:rsidR="00795A5E" w:rsidRPr="002E53C8" w:rsidRDefault="00795A5E" w:rsidP="002E53C8">
            <w:pPr>
              <w:pStyle w:val="ListParagraph"/>
              <w:widowControl w:val="0"/>
              <w:numPr>
                <w:ilvl w:val="0"/>
                <w:numId w:val="27"/>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02D57540" w14:textId="6A5613D8" w:rsidR="00795A5E" w:rsidRPr="002E53C8" w:rsidRDefault="00D7652C" w:rsidP="002E53C8">
            <w:pPr>
              <w:widowControl w:val="0"/>
              <w:spacing w:after="0" w:line="360" w:lineRule="auto"/>
              <w:jc w:val="center"/>
              <w:rPr>
                <w:rFonts w:ascii="Times New Roman" w:eastAsia="Times New Roman" w:hAnsi="Times New Roman" w:cs="Times New Roman"/>
                <w:b/>
                <w:sz w:val="26"/>
                <w:szCs w:val="26"/>
                <w:lang w:val="vi-VN"/>
              </w:rPr>
            </w:pPr>
            <w:r w:rsidRPr="002E53C8">
              <w:rPr>
                <w:rFonts w:ascii="Times New Roman" w:eastAsia="Times New Roman" w:hAnsi="Times New Roman" w:cs="Times New Roman"/>
                <w:b/>
                <w:sz w:val="26"/>
                <w:szCs w:val="26"/>
              </w:rPr>
              <w:t>FK</w:t>
            </w:r>
          </w:p>
        </w:tc>
        <w:tc>
          <w:tcPr>
            <w:tcW w:w="2055" w:type="dxa"/>
            <w:shd w:val="clear" w:color="auto" w:fill="auto"/>
            <w:tcMar>
              <w:top w:w="100" w:type="dxa"/>
              <w:left w:w="100" w:type="dxa"/>
              <w:bottom w:w="100" w:type="dxa"/>
              <w:right w:w="100" w:type="dxa"/>
            </w:tcMar>
          </w:tcPr>
          <w:p w14:paraId="51FFD88A" w14:textId="6384E768" w:rsidR="00795A5E" w:rsidRDefault="004F3224" w:rsidP="00280EA0">
            <w:pPr>
              <w:widowControl w:val="0"/>
              <w:spacing w:after="0" w:line="360" w:lineRule="auto"/>
              <w:rPr>
                <w:rFonts w:ascii="Times New Roman" w:eastAsia="Times New Roman" w:hAnsi="Times New Roman" w:cs="Times New Roman"/>
                <w:sz w:val="26"/>
                <w:szCs w:val="26"/>
              </w:rPr>
            </w:pPr>
            <w:r w:rsidRPr="004F3224">
              <w:rPr>
                <w:rFonts w:ascii="Times New Roman" w:eastAsia="Times New Roman" w:hAnsi="Times New Roman" w:cs="Times New Roman"/>
                <w:sz w:val="26"/>
                <w:szCs w:val="26"/>
              </w:rPr>
              <w:t>ma</w:t>
            </w:r>
            <w:r w:rsidR="00866367">
              <w:rPr>
                <w:rFonts w:ascii="Times New Roman" w:eastAsia="Times New Roman" w:hAnsi="Times New Roman" w:cs="Times New Roman"/>
                <w:sz w:val="26"/>
                <w:szCs w:val="26"/>
              </w:rPr>
              <w:t>SanPham</w:t>
            </w:r>
          </w:p>
        </w:tc>
        <w:tc>
          <w:tcPr>
            <w:tcW w:w="1650" w:type="dxa"/>
            <w:shd w:val="clear" w:color="auto" w:fill="auto"/>
            <w:tcMar>
              <w:top w:w="100" w:type="dxa"/>
              <w:left w:w="100" w:type="dxa"/>
              <w:bottom w:w="100" w:type="dxa"/>
              <w:right w:w="100" w:type="dxa"/>
            </w:tcMar>
          </w:tcPr>
          <w:p w14:paraId="5F22FA21" w14:textId="0376365D" w:rsidR="00795A5E" w:rsidRDefault="00795A5E"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r w:rsidR="00D7652C">
              <w:rPr>
                <w:rFonts w:ascii="Times New Roman" w:eastAsia="Times New Roman" w:hAnsi="Times New Roman" w:cs="Times New Roman"/>
                <w:sz w:val="26"/>
                <w:szCs w:val="26"/>
              </w:rPr>
              <w:t>5</w:t>
            </w:r>
            <w:r>
              <w:rPr>
                <w:rFonts w:ascii="Times New Roman" w:eastAsia="Times New Roman" w:hAnsi="Times New Roman" w:cs="Times New Roman"/>
                <w:sz w:val="26"/>
                <w:szCs w:val="26"/>
              </w:rPr>
              <w:t>0)</w:t>
            </w:r>
          </w:p>
        </w:tc>
        <w:tc>
          <w:tcPr>
            <w:tcW w:w="915" w:type="dxa"/>
            <w:shd w:val="clear" w:color="auto" w:fill="auto"/>
            <w:tcMar>
              <w:top w:w="100" w:type="dxa"/>
              <w:left w:w="100" w:type="dxa"/>
              <w:bottom w:w="100" w:type="dxa"/>
              <w:right w:w="100" w:type="dxa"/>
            </w:tcMar>
          </w:tcPr>
          <w:p w14:paraId="5BE2A638" w14:textId="479FFB17" w:rsidR="00795A5E" w:rsidRDefault="004F3224"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210F9135" w14:textId="78DC604A" w:rsidR="00795A5E" w:rsidRDefault="00866367"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SanPham</w:t>
            </w:r>
            <w:r w:rsidR="000D09EC" w:rsidRPr="000D09EC">
              <w:rPr>
                <w:rFonts w:ascii="Times New Roman" w:eastAsia="Times New Roman" w:hAnsi="Times New Roman" w:cs="Times New Roman"/>
                <w:sz w:val="26"/>
                <w:szCs w:val="26"/>
              </w:rPr>
              <w:t>(</w:t>
            </w:r>
            <w:r>
              <w:rPr>
                <w:rFonts w:ascii="Times New Roman" w:eastAsia="Times New Roman" w:hAnsi="Times New Roman" w:cs="Times New Roman"/>
                <w:sz w:val="26"/>
                <w:szCs w:val="26"/>
              </w:rPr>
              <w:t>maSanPham</w:t>
            </w:r>
            <w:r w:rsidR="000D09EC" w:rsidRPr="000D09EC">
              <w:rPr>
                <w:rFonts w:ascii="Times New Roman" w:eastAsia="Times New Roman" w:hAnsi="Times New Roman" w:cs="Times New Roman"/>
                <w:sz w:val="26"/>
                <w:szCs w:val="26"/>
              </w:rPr>
              <w:t>)</w:t>
            </w:r>
          </w:p>
        </w:tc>
        <w:tc>
          <w:tcPr>
            <w:tcW w:w="2265" w:type="dxa"/>
            <w:shd w:val="clear" w:color="auto" w:fill="auto"/>
            <w:tcMar>
              <w:top w:w="100" w:type="dxa"/>
              <w:left w:w="100" w:type="dxa"/>
              <w:bottom w:w="100" w:type="dxa"/>
              <w:right w:w="100" w:type="dxa"/>
            </w:tcMar>
          </w:tcPr>
          <w:p w14:paraId="6D425014" w14:textId="0F7783BC" w:rsidR="00795A5E" w:rsidRPr="00866367" w:rsidRDefault="000D09EC"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w:t>
            </w:r>
            <w:r>
              <w:rPr>
                <w:rFonts w:ascii="Times New Roman" w:eastAsia="Times New Roman" w:hAnsi="Times New Roman" w:cs="Times New Roman"/>
                <w:sz w:val="26"/>
                <w:szCs w:val="26"/>
                <w:lang w:val="vi-VN"/>
              </w:rPr>
              <w:t xml:space="preserve"> </w:t>
            </w:r>
            <w:r w:rsidR="00866367">
              <w:rPr>
                <w:rFonts w:ascii="Times New Roman" w:eastAsia="Times New Roman" w:hAnsi="Times New Roman" w:cs="Times New Roman"/>
                <w:sz w:val="26"/>
                <w:szCs w:val="26"/>
              </w:rPr>
              <w:t>sản phẩm</w:t>
            </w:r>
          </w:p>
        </w:tc>
      </w:tr>
      <w:tr w:rsidR="002E53C8" w14:paraId="09265120" w14:textId="77777777">
        <w:tc>
          <w:tcPr>
            <w:tcW w:w="780" w:type="dxa"/>
            <w:shd w:val="clear" w:color="auto" w:fill="auto"/>
            <w:tcMar>
              <w:top w:w="100" w:type="dxa"/>
              <w:left w:w="100" w:type="dxa"/>
              <w:bottom w:w="100" w:type="dxa"/>
              <w:right w:w="100" w:type="dxa"/>
            </w:tcMar>
          </w:tcPr>
          <w:p w14:paraId="7609AB66" w14:textId="60AA9179" w:rsidR="002E53C8" w:rsidRPr="002E53C8" w:rsidRDefault="002E53C8" w:rsidP="002E53C8">
            <w:pPr>
              <w:pStyle w:val="ListParagraph"/>
              <w:widowControl w:val="0"/>
              <w:numPr>
                <w:ilvl w:val="0"/>
                <w:numId w:val="27"/>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6C015765" w14:textId="58EF3530" w:rsidR="002E53C8" w:rsidRPr="002E53C8" w:rsidRDefault="002E53C8" w:rsidP="002E53C8">
            <w:pPr>
              <w:widowControl w:val="0"/>
              <w:spacing w:after="0" w:line="360" w:lineRule="auto"/>
              <w:jc w:val="center"/>
              <w:rPr>
                <w:rFonts w:ascii="Times New Roman" w:eastAsia="Times New Roman" w:hAnsi="Times New Roman" w:cs="Times New Roman"/>
                <w:b/>
                <w:sz w:val="26"/>
                <w:szCs w:val="26"/>
              </w:rPr>
            </w:pPr>
            <w:r w:rsidRPr="002E53C8">
              <w:rPr>
                <w:rFonts w:ascii="Times New Roman" w:eastAsia="Times New Roman" w:hAnsi="Times New Roman" w:cs="Times New Roman"/>
                <w:b/>
                <w:sz w:val="26"/>
                <w:szCs w:val="26"/>
              </w:rPr>
              <w:t>FK</w:t>
            </w:r>
          </w:p>
        </w:tc>
        <w:tc>
          <w:tcPr>
            <w:tcW w:w="2055" w:type="dxa"/>
            <w:shd w:val="clear" w:color="auto" w:fill="auto"/>
            <w:tcMar>
              <w:top w:w="100" w:type="dxa"/>
              <w:left w:w="100" w:type="dxa"/>
              <w:bottom w:w="100" w:type="dxa"/>
              <w:right w:w="100" w:type="dxa"/>
            </w:tcMar>
          </w:tcPr>
          <w:p w14:paraId="0A82BAE6" w14:textId="1B9FAA4F" w:rsidR="002E53C8" w:rsidRDefault="002E53C8" w:rsidP="002E53C8">
            <w:pPr>
              <w:widowControl w:val="0"/>
              <w:spacing w:after="0" w:line="360" w:lineRule="auto"/>
              <w:rPr>
                <w:rFonts w:ascii="Times New Roman" w:eastAsia="Times New Roman" w:hAnsi="Times New Roman" w:cs="Times New Roman"/>
                <w:sz w:val="26"/>
                <w:szCs w:val="26"/>
              </w:rPr>
            </w:pPr>
            <w:r w:rsidRPr="004F3224">
              <w:rPr>
                <w:rFonts w:ascii="Times New Roman" w:eastAsia="Times New Roman" w:hAnsi="Times New Roman" w:cs="Times New Roman"/>
                <w:sz w:val="26"/>
                <w:szCs w:val="26"/>
              </w:rPr>
              <w:t>maPhieuNhap</w:t>
            </w:r>
          </w:p>
        </w:tc>
        <w:tc>
          <w:tcPr>
            <w:tcW w:w="1650" w:type="dxa"/>
            <w:shd w:val="clear" w:color="auto" w:fill="auto"/>
            <w:tcMar>
              <w:top w:w="100" w:type="dxa"/>
              <w:left w:w="100" w:type="dxa"/>
              <w:bottom w:w="100" w:type="dxa"/>
              <w:right w:w="100" w:type="dxa"/>
            </w:tcMar>
          </w:tcPr>
          <w:p w14:paraId="5448D11C" w14:textId="5610B02A" w:rsidR="002E53C8" w:rsidRDefault="002E53C8" w:rsidP="002E53C8">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915" w:type="dxa"/>
            <w:shd w:val="clear" w:color="auto" w:fill="auto"/>
            <w:tcMar>
              <w:top w:w="100" w:type="dxa"/>
              <w:left w:w="100" w:type="dxa"/>
              <w:bottom w:w="100" w:type="dxa"/>
              <w:right w:w="100" w:type="dxa"/>
            </w:tcMar>
          </w:tcPr>
          <w:p w14:paraId="088B0AEC" w14:textId="0695D92E" w:rsidR="002E53C8" w:rsidRDefault="002E53C8" w:rsidP="002E53C8">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592EBADA" w14:textId="5A79B520" w:rsidR="002E53C8" w:rsidRDefault="002E53C8" w:rsidP="002E53C8">
            <w:pPr>
              <w:widowControl w:val="0"/>
              <w:spacing w:after="0" w:line="360" w:lineRule="auto"/>
              <w:rPr>
                <w:rFonts w:ascii="Times New Roman" w:eastAsia="Times New Roman" w:hAnsi="Times New Roman" w:cs="Times New Roman"/>
                <w:sz w:val="26"/>
                <w:szCs w:val="26"/>
              </w:rPr>
            </w:pPr>
            <w:r w:rsidRPr="000D09EC">
              <w:rPr>
                <w:rFonts w:ascii="Times New Roman" w:eastAsia="Times New Roman" w:hAnsi="Times New Roman" w:cs="Times New Roman"/>
                <w:sz w:val="26"/>
                <w:szCs w:val="26"/>
              </w:rPr>
              <w:t>PhieuNhap(maPhieuNhap)</w:t>
            </w:r>
          </w:p>
        </w:tc>
        <w:tc>
          <w:tcPr>
            <w:tcW w:w="2265" w:type="dxa"/>
            <w:shd w:val="clear" w:color="auto" w:fill="auto"/>
            <w:tcMar>
              <w:top w:w="100" w:type="dxa"/>
              <w:left w:w="100" w:type="dxa"/>
              <w:bottom w:w="100" w:type="dxa"/>
              <w:right w:w="100" w:type="dxa"/>
            </w:tcMar>
          </w:tcPr>
          <w:p w14:paraId="70C32318" w14:textId="107EE746" w:rsidR="002E53C8" w:rsidRPr="00D7652C" w:rsidRDefault="002E53C8" w:rsidP="002E53C8">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Mã</w:t>
            </w:r>
            <w:r>
              <w:rPr>
                <w:rFonts w:ascii="Times New Roman" w:eastAsia="Times New Roman" w:hAnsi="Times New Roman" w:cs="Times New Roman"/>
                <w:sz w:val="26"/>
                <w:szCs w:val="26"/>
                <w:lang w:val="vi-VN"/>
              </w:rPr>
              <w:t xml:space="preserve"> phiếu nhập</w:t>
            </w:r>
          </w:p>
        </w:tc>
      </w:tr>
      <w:tr w:rsidR="00795A5E" w14:paraId="371D08E8" w14:textId="77777777">
        <w:tc>
          <w:tcPr>
            <w:tcW w:w="780" w:type="dxa"/>
            <w:shd w:val="clear" w:color="auto" w:fill="auto"/>
            <w:tcMar>
              <w:top w:w="100" w:type="dxa"/>
              <w:left w:w="100" w:type="dxa"/>
              <w:bottom w:w="100" w:type="dxa"/>
              <w:right w:w="100" w:type="dxa"/>
            </w:tcMar>
          </w:tcPr>
          <w:p w14:paraId="1E02E06A" w14:textId="0A9BBA42" w:rsidR="00795A5E" w:rsidRPr="002E53C8" w:rsidRDefault="00795A5E" w:rsidP="002E53C8">
            <w:pPr>
              <w:pStyle w:val="ListParagraph"/>
              <w:widowControl w:val="0"/>
              <w:numPr>
                <w:ilvl w:val="0"/>
                <w:numId w:val="27"/>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6F68074A"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2055" w:type="dxa"/>
            <w:shd w:val="clear" w:color="auto" w:fill="auto"/>
            <w:tcMar>
              <w:top w:w="100" w:type="dxa"/>
              <w:left w:w="100" w:type="dxa"/>
              <w:bottom w:w="100" w:type="dxa"/>
              <w:right w:w="100" w:type="dxa"/>
            </w:tcMar>
          </w:tcPr>
          <w:p w14:paraId="04EC9859" w14:textId="70CFDD79" w:rsidR="00795A5E" w:rsidRDefault="004F3224" w:rsidP="00280EA0">
            <w:pPr>
              <w:widowControl w:val="0"/>
              <w:spacing w:after="0" w:line="360" w:lineRule="auto"/>
              <w:rPr>
                <w:rFonts w:ascii="Times New Roman" w:eastAsia="Times New Roman" w:hAnsi="Times New Roman" w:cs="Times New Roman"/>
                <w:sz w:val="26"/>
                <w:szCs w:val="26"/>
              </w:rPr>
            </w:pPr>
            <w:r w:rsidRPr="004F3224">
              <w:rPr>
                <w:rFonts w:ascii="Times New Roman" w:eastAsia="Times New Roman" w:hAnsi="Times New Roman" w:cs="Times New Roman"/>
                <w:sz w:val="26"/>
                <w:szCs w:val="26"/>
              </w:rPr>
              <w:t>soLuong</w:t>
            </w:r>
          </w:p>
        </w:tc>
        <w:tc>
          <w:tcPr>
            <w:tcW w:w="1650" w:type="dxa"/>
            <w:shd w:val="clear" w:color="auto" w:fill="auto"/>
            <w:tcMar>
              <w:top w:w="100" w:type="dxa"/>
              <w:left w:w="100" w:type="dxa"/>
              <w:bottom w:w="100" w:type="dxa"/>
              <w:right w:w="100" w:type="dxa"/>
            </w:tcMar>
          </w:tcPr>
          <w:p w14:paraId="039D488E" w14:textId="77777777" w:rsidR="00795A5E" w:rsidRDefault="00795A5E"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15" w:type="dxa"/>
            <w:shd w:val="clear" w:color="auto" w:fill="auto"/>
            <w:tcMar>
              <w:top w:w="100" w:type="dxa"/>
              <w:left w:w="100" w:type="dxa"/>
              <w:bottom w:w="100" w:type="dxa"/>
              <w:right w:w="100" w:type="dxa"/>
            </w:tcMar>
          </w:tcPr>
          <w:p w14:paraId="43F5283B" w14:textId="30EE4AE7" w:rsidR="00795A5E" w:rsidRDefault="004F3224"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2F154590"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5E1A6EE4" w14:textId="5DEBFA79" w:rsidR="00795A5E" w:rsidRPr="00D7652C" w:rsidRDefault="00D7652C"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Số</w:t>
            </w:r>
            <w:r>
              <w:rPr>
                <w:rFonts w:ascii="Times New Roman" w:eastAsia="Times New Roman" w:hAnsi="Times New Roman" w:cs="Times New Roman"/>
                <w:sz w:val="26"/>
                <w:szCs w:val="26"/>
                <w:lang w:val="vi-VN"/>
              </w:rPr>
              <w:t xml:space="preserve"> lượng</w:t>
            </w:r>
          </w:p>
        </w:tc>
      </w:tr>
      <w:tr w:rsidR="004F3224" w14:paraId="60BB957E" w14:textId="77777777">
        <w:tc>
          <w:tcPr>
            <w:tcW w:w="780" w:type="dxa"/>
            <w:shd w:val="clear" w:color="auto" w:fill="auto"/>
            <w:tcMar>
              <w:top w:w="100" w:type="dxa"/>
              <w:left w:w="100" w:type="dxa"/>
              <w:bottom w:w="100" w:type="dxa"/>
              <w:right w:w="100" w:type="dxa"/>
            </w:tcMar>
          </w:tcPr>
          <w:p w14:paraId="499A62A0" w14:textId="13452DA7" w:rsidR="004F3224" w:rsidRPr="002E53C8" w:rsidRDefault="004F3224" w:rsidP="002E53C8">
            <w:pPr>
              <w:pStyle w:val="ListParagraph"/>
              <w:widowControl w:val="0"/>
              <w:numPr>
                <w:ilvl w:val="0"/>
                <w:numId w:val="27"/>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42C67D8D" w14:textId="77777777" w:rsidR="004F3224" w:rsidRDefault="004F3224" w:rsidP="00280EA0">
            <w:pPr>
              <w:widowControl w:val="0"/>
              <w:spacing w:after="0" w:line="360" w:lineRule="auto"/>
              <w:rPr>
                <w:rFonts w:ascii="Times New Roman" w:eastAsia="Times New Roman" w:hAnsi="Times New Roman" w:cs="Times New Roman"/>
                <w:sz w:val="26"/>
                <w:szCs w:val="26"/>
              </w:rPr>
            </w:pPr>
          </w:p>
        </w:tc>
        <w:tc>
          <w:tcPr>
            <w:tcW w:w="2055" w:type="dxa"/>
            <w:shd w:val="clear" w:color="auto" w:fill="auto"/>
            <w:tcMar>
              <w:top w:w="100" w:type="dxa"/>
              <w:left w:w="100" w:type="dxa"/>
              <w:bottom w:w="100" w:type="dxa"/>
              <w:right w:w="100" w:type="dxa"/>
            </w:tcMar>
          </w:tcPr>
          <w:p w14:paraId="53CB5380" w14:textId="1045B763" w:rsidR="004F3224" w:rsidRPr="004F3224" w:rsidRDefault="004F3224" w:rsidP="00280EA0">
            <w:pPr>
              <w:widowControl w:val="0"/>
              <w:spacing w:after="0" w:line="360" w:lineRule="auto"/>
              <w:rPr>
                <w:rFonts w:ascii="Times New Roman" w:eastAsia="Times New Roman" w:hAnsi="Times New Roman" w:cs="Times New Roman"/>
                <w:sz w:val="26"/>
                <w:szCs w:val="26"/>
              </w:rPr>
            </w:pPr>
            <w:r w:rsidRPr="004F3224">
              <w:rPr>
                <w:rFonts w:ascii="Times New Roman" w:eastAsia="Times New Roman" w:hAnsi="Times New Roman" w:cs="Times New Roman"/>
                <w:sz w:val="26"/>
                <w:szCs w:val="26"/>
              </w:rPr>
              <w:t>donGia</w:t>
            </w:r>
          </w:p>
        </w:tc>
        <w:tc>
          <w:tcPr>
            <w:tcW w:w="1650" w:type="dxa"/>
            <w:shd w:val="clear" w:color="auto" w:fill="auto"/>
            <w:tcMar>
              <w:top w:w="100" w:type="dxa"/>
              <w:left w:w="100" w:type="dxa"/>
              <w:bottom w:w="100" w:type="dxa"/>
              <w:right w:w="100" w:type="dxa"/>
            </w:tcMar>
          </w:tcPr>
          <w:p w14:paraId="3A4F4811" w14:textId="3FEBCEDC" w:rsidR="004F3224" w:rsidRDefault="00B0202C"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915" w:type="dxa"/>
            <w:shd w:val="clear" w:color="auto" w:fill="auto"/>
            <w:tcMar>
              <w:top w:w="100" w:type="dxa"/>
              <w:left w:w="100" w:type="dxa"/>
              <w:bottom w:w="100" w:type="dxa"/>
              <w:right w:w="100" w:type="dxa"/>
            </w:tcMar>
          </w:tcPr>
          <w:p w14:paraId="0E8C839A" w14:textId="115AD8A5" w:rsidR="004F3224" w:rsidRDefault="004F3224"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3FA1731A" w14:textId="77777777" w:rsidR="004F3224" w:rsidRDefault="004F3224"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2FC98337" w14:textId="685A1910" w:rsidR="004F3224" w:rsidRPr="00D7652C" w:rsidRDefault="00D7652C"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Đơn</w:t>
            </w:r>
            <w:r>
              <w:rPr>
                <w:rFonts w:ascii="Times New Roman" w:eastAsia="Times New Roman" w:hAnsi="Times New Roman" w:cs="Times New Roman"/>
                <w:sz w:val="26"/>
                <w:szCs w:val="26"/>
                <w:lang w:val="vi-VN"/>
              </w:rPr>
              <w:t xml:space="preserve"> giá</w:t>
            </w:r>
          </w:p>
        </w:tc>
      </w:tr>
      <w:tr w:rsidR="004F3224" w14:paraId="2EBAF235" w14:textId="77777777">
        <w:tc>
          <w:tcPr>
            <w:tcW w:w="780" w:type="dxa"/>
            <w:shd w:val="clear" w:color="auto" w:fill="auto"/>
            <w:tcMar>
              <w:top w:w="100" w:type="dxa"/>
              <w:left w:w="100" w:type="dxa"/>
              <w:bottom w:w="100" w:type="dxa"/>
              <w:right w:w="100" w:type="dxa"/>
            </w:tcMar>
          </w:tcPr>
          <w:p w14:paraId="2D3BCF08" w14:textId="5FF51192" w:rsidR="004F3224" w:rsidRPr="002E53C8" w:rsidRDefault="004F3224" w:rsidP="002E53C8">
            <w:pPr>
              <w:pStyle w:val="ListParagraph"/>
              <w:widowControl w:val="0"/>
              <w:numPr>
                <w:ilvl w:val="0"/>
                <w:numId w:val="27"/>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6A823FE5" w14:textId="77777777" w:rsidR="004F3224" w:rsidRDefault="004F3224" w:rsidP="00280EA0">
            <w:pPr>
              <w:widowControl w:val="0"/>
              <w:spacing w:after="0" w:line="360" w:lineRule="auto"/>
              <w:rPr>
                <w:rFonts w:ascii="Times New Roman" w:eastAsia="Times New Roman" w:hAnsi="Times New Roman" w:cs="Times New Roman"/>
                <w:sz w:val="26"/>
                <w:szCs w:val="26"/>
              </w:rPr>
            </w:pPr>
          </w:p>
        </w:tc>
        <w:tc>
          <w:tcPr>
            <w:tcW w:w="2055" w:type="dxa"/>
            <w:shd w:val="clear" w:color="auto" w:fill="auto"/>
            <w:tcMar>
              <w:top w:w="100" w:type="dxa"/>
              <w:left w:w="100" w:type="dxa"/>
              <w:bottom w:w="100" w:type="dxa"/>
              <w:right w:w="100" w:type="dxa"/>
            </w:tcMar>
          </w:tcPr>
          <w:p w14:paraId="21DA13CD" w14:textId="274807DA" w:rsidR="004F3224" w:rsidRPr="004F3224" w:rsidRDefault="004F3224" w:rsidP="00280EA0">
            <w:pPr>
              <w:widowControl w:val="0"/>
              <w:spacing w:after="0" w:line="360" w:lineRule="auto"/>
              <w:rPr>
                <w:rFonts w:ascii="Times New Roman" w:eastAsia="Times New Roman" w:hAnsi="Times New Roman" w:cs="Times New Roman"/>
                <w:sz w:val="26"/>
                <w:szCs w:val="26"/>
              </w:rPr>
            </w:pPr>
            <w:r w:rsidRPr="004F3224">
              <w:rPr>
                <w:rFonts w:ascii="Times New Roman" w:eastAsia="Times New Roman" w:hAnsi="Times New Roman" w:cs="Times New Roman"/>
                <w:sz w:val="26"/>
                <w:szCs w:val="26"/>
              </w:rPr>
              <w:t>thue</w:t>
            </w:r>
          </w:p>
        </w:tc>
        <w:tc>
          <w:tcPr>
            <w:tcW w:w="1650" w:type="dxa"/>
            <w:shd w:val="clear" w:color="auto" w:fill="auto"/>
            <w:tcMar>
              <w:top w:w="100" w:type="dxa"/>
              <w:left w:w="100" w:type="dxa"/>
              <w:bottom w:w="100" w:type="dxa"/>
              <w:right w:w="100" w:type="dxa"/>
            </w:tcMar>
          </w:tcPr>
          <w:p w14:paraId="4636709F" w14:textId="32943E28" w:rsidR="004F3224" w:rsidRDefault="00B0202C"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915" w:type="dxa"/>
            <w:shd w:val="clear" w:color="auto" w:fill="auto"/>
            <w:tcMar>
              <w:top w:w="100" w:type="dxa"/>
              <w:left w:w="100" w:type="dxa"/>
              <w:bottom w:w="100" w:type="dxa"/>
              <w:right w:w="100" w:type="dxa"/>
            </w:tcMar>
          </w:tcPr>
          <w:p w14:paraId="318B52BD" w14:textId="62FA7985" w:rsidR="004F3224" w:rsidRDefault="004F3224"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w:t>
            </w:r>
            <w:r>
              <w:rPr>
                <w:rFonts w:ascii="Times New Roman" w:eastAsia="Times New Roman" w:hAnsi="Times New Roman" w:cs="Times New Roman"/>
                <w:sz w:val="26"/>
                <w:szCs w:val="26"/>
                <w:lang w:val="vi-VN"/>
              </w:rPr>
              <w:t xml:space="preserve"> null</w:t>
            </w:r>
          </w:p>
        </w:tc>
        <w:tc>
          <w:tcPr>
            <w:tcW w:w="1635" w:type="dxa"/>
            <w:shd w:val="clear" w:color="auto" w:fill="auto"/>
            <w:tcMar>
              <w:top w:w="100" w:type="dxa"/>
              <w:left w:w="100" w:type="dxa"/>
              <w:bottom w:w="100" w:type="dxa"/>
              <w:right w:w="100" w:type="dxa"/>
            </w:tcMar>
          </w:tcPr>
          <w:p w14:paraId="48F1E15F" w14:textId="77777777" w:rsidR="004F3224" w:rsidRDefault="004F3224"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025FC2A5" w14:textId="55A0A549" w:rsidR="004F3224" w:rsidRDefault="00D7652C"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Thuế</w:t>
            </w:r>
          </w:p>
        </w:tc>
      </w:tr>
    </w:tbl>
    <w:p w14:paraId="357D335D" w14:textId="1AB3429E" w:rsidR="00795A5E" w:rsidRDefault="00795A5E" w:rsidP="00280EA0">
      <w:pPr>
        <w:spacing w:line="360" w:lineRule="auto"/>
      </w:pPr>
    </w:p>
    <w:p w14:paraId="5704937E" w14:textId="34E03685" w:rsidR="00D458AF" w:rsidRDefault="00D458AF" w:rsidP="00280EA0">
      <w:pPr>
        <w:pStyle w:val="Heading4"/>
        <w:spacing w:line="360" w:lineRule="auto"/>
      </w:pPr>
      <w:r>
        <w:t>Bảng 2.2.</w:t>
      </w:r>
      <w:r w:rsidR="000F7FC8">
        <w:t>8</w:t>
      </w:r>
      <w:r>
        <w:t>: ChiTietPhieuNhap (Chi tiết phiếu nhập)</w:t>
      </w:r>
    </w:p>
    <w:p w14:paraId="793F0118" w14:textId="77777777" w:rsidR="00D458AF" w:rsidRPr="00D458AF" w:rsidRDefault="00D458AF" w:rsidP="00280EA0">
      <w:pPr>
        <w:spacing w:line="360" w:lineRule="auto"/>
      </w:pPr>
    </w:p>
    <w:p w14:paraId="1F283F8B" w14:textId="7D139F71" w:rsidR="00795A5E" w:rsidRPr="002D1399" w:rsidRDefault="00D7652C" w:rsidP="00A27B42">
      <w:pPr>
        <w:pStyle w:val="Heading3"/>
        <w:numPr>
          <w:ilvl w:val="0"/>
          <w:numId w:val="15"/>
        </w:numPr>
        <w:spacing w:line="360" w:lineRule="auto"/>
        <w:ind w:left="567" w:hanging="567"/>
      </w:pPr>
      <w:bookmarkStart w:id="42" w:name="_Toc179146114"/>
      <w:bookmarkStart w:id="43" w:name="_Toc180955951"/>
      <w:r w:rsidRPr="00235D0B">
        <w:t>Bảng</w:t>
      </w:r>
      <w:r w:rsidRPr="002D1399">
        <w:t xml:space="preserve"> </w:t>
      </w:r>
      <w:r w:rsidRPr="00235D0B">
        <w:t>PhieuNhap</w:t>
      </w:r>
      <w:bookmarkEnd w:id="42"/>
      <w:bookmarkEnd w:id="43"/>
    </w:p>
    <w:tbl>
      <w:tblPr>
        <w:tblW w:w="10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885"/>
        <w:gridCol w:w="2055"/>
        <w:gridCol w:w="1650"/>
        <w:gridCol w:w="915"/>
        <w:gridCol w:w="1635"/>
        <w:gridCol w:w="2265"/>
      </w:tblGrid>
      <w:tr w:rsidR="00033304" w14:paraId="429C1F59" w14:textId="77777777">
        <w:tc>
          <w:tcPr>
            <w:tcW w:w="780" w:type="dxa"/>
            <w:shd w:val="clear" w:color="auto" w:fill="D9D9D9"/>
            <w:tcMar>
              <w:top w:w="100" w:type="dxa"/>
              <w:left w:w="100" w:type="dxa"/>
              <w:bottom w:w="100" w:type="dxa"/>
              <w:right w:w="100" w:type="dxa"/>
            </w:tcMar>
          </w:tcPr>
          <w:p w14:paraId="661A7948"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885" w:type="dxa"/>
            <w:shd w:val="clear" w:color="auto" w:fill="D9D9D9"/>
            <w:tcMar>
              <w:top w:w="100" w:type="dxa"/>
              <w:left w:w="100" w:type="dxa"/>
              <w:bottom w:w="100" w:type="dxa"/>
              <w:right w:w="100" w:type="dxa"/>
            </w:tcMar>
          </w:tcPr>
          <w:p w14:paraId="20ABAB6E"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055" w:type="dxa"/>
            <w:shd w:val="clear" w:color="auto" w:fill="D9D9D9"/>
            <w:tcMar>
              <w:top w:w="100" w:type="dxa"/>
              <w:left w:w="100" w:type="dxa"/>
              <w:bottom w:w="100" w:type="dxa"/>
              <w:right w:w="100" w:type="dxa"/>
            </w:tcMar>
          </w:tcPr>
          <w:p w14:paraId="74DC607E"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w:t>
            </w:r>
          </w:p>
        </w:tc>
        <w:tc>
          <w:tcPr>
            <w:tcW w:w="1650" w:type="dxa"/>
            <w:shd w:val="clear" w:color="auto" w:fill="D9D9D9"/>
            <w:tcMar>
              <w:top w:w="100" w:type="dxa"/>
              <w:left w:w="100" w:type="dxa"/>
              <w:bottom w:w="100" w:type="dxa"/>
              <w:right w:w="100" w:type="dxa"/>
            </w:tcMar>
          </w:tcPr>
          <w:p w14:paraId="456EB131"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915" w:type="dxa"/>
            <w:shd w:val="clear" w:color="auto" w:fill="D9D9D9"/>
            <w:tcMar>
              <w:top w:w="100" w:type="dxa"/>
              <w:left w:w="100" w:type="dxa"/>
              <w:bottom w:w="100" w:type="dxa"/>
              <w:right w:w="100" w:type="dxa"/>
            </w:tcMar>
          </w:tcPr>
          <w:p w14:paraId="42908289"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Null</w:t>
            </w:r>
          </w:p>
        </w:tc>
        <w:tc>
          <w:tcPr>
            <w:tcW w:w="1635" w:type="dxa"/>
            <w:shd w:val="clear" w:color="auto" w:fill="D9D9D9"/>
            <w:tcMar>
              <w:top w:w="100" w:type="dxa"/>
              <w:left w:w="100" w:type="dxa"/>
              <w:bottom w:w="100" w:type="dxa"/>
              <w:right w:w="100" w:type="dxa"/>
            </w:tcMar>
          </w:tcPr>
          <w:p w14:paraId="3CECA487"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Tham Chiếu</w:t>
            </w:r>
          </w:p>
        </w:tc>
        <w:tc>
          <w:tcPr>
            <w:tcW w:w="2265" w:type="dxa"/>
            <w:shd w:val="clear" w:color="auto" w:fill="D9D9D9"/>
            <w:tcMar>
              <w:top w:w="100" w:type="dxa"/>
              <w:left w:w="100" w:type="dxa"/>
              <w:bottom w:w="100" w:type="dxa"/>
              <w:right w:w="100" w:type="dxa"/>
            </w:tcMar>
          </w:tcPr>
          <w:p w14:paraId="5D7091F4" w14:textId="77777777" w:rsidR="00795A5E" w:rsidRDefault="00795A5E"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795A5E" w14:paraId="23AF175E" w14:textId="77777777">
        <w:tc>
          <w:tcPr>
            <w:tcW w:w="780" w:type="dxa"/>
            <w:shd w:val="clear" w:color="auto" w:fill="auto"/>
            <w:tcMar>
              <w:top w:w="100" w:type="dxa"/>
              <w:left w:w="100" w:type="dxa"/>
              <w:bottom w:w="100" w:type="dxa"/>
              <w:right w:w="100" w:type="dxa"/>
            </w:tcMar>
          </w:tcPr>
          <w:p w14:paraId="7A6B6DC6" w14:textId="7C214E42" w:rsidR="00795A5E" w:rsidRPr="00B0202C" w:rsidRDefault="00795A5E" w:rsidP="00B0202C">
            <w:pPr>
              <w:pStyle w:val="ListParagraph"/>
              <w:widowControl w:val="0"/>
              <w:numPr>
                <w:ilvl w:val="0"/>
                <w:numId w:val="28"/>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065F39F9" w14:textId="77777777" w:rsidR="00795A5E" w:rsidRPr="00B0202C" w:rsidRDefault="00795A5E" w:rsidP="00B0202C">
            <w:pPr>
              <w:widowControl w:val="0"/>
              <w:spacing w:after="0" w:line="360" w:lineRule="auto"/>
              <w:jc w:val="center"/>
              <w:rPr>
                <w:rFonts w:ascii="Times New Roman" w:eastAsia="Times New Roman" w:hAnsi="Times New Roman" w:cs="Times New Roman"/>
                <w:b/>
                <w:bCs/>
                <w:sz w:val="26"/>
                <w:szCs w:val="26"/>
              </w:rPr>
            </w:pPr>
            <w:r w:rsidRPr="00B0202C">
              <w:rPr>
                <w:rFonts w:ascii="Times New Roman" w:eastAsia="Times New Roman" w:hAnsi="Times New Roman" w:cs="Times New Roman"/>
                <w:b/>
                <w:bCs/>
                <w:sz w:val="26"/>
                <w:szCs w:val="26"/>
              </w:rPr>
              <w:t>PK</w:t>
            </w:r>
          </w:p>
        </w:tc>
        <w:tc>
          <w:tcPr>
            <w:tcW w:w="2055" w:type="dxa"/>
            <w:shd w:val="clear" w:color="auto" w:fill="auto"/>
            <w:tcMar>
              <w:top w:w="100" w:type="dxa"/>
              <w:left w:w="100" w:type="dxa"/>
              <w:bottom w:w="100" w:type="dxa"/>
              <w:right w:w="100" w:type="dxa"/>
            </w:tcMar>
          </w:tcPr>
          <w:p w14:paraId="0E3FAE72" w14:textId="16451400" w:rsidR="00795A5E" w:rsidRDefault="00D7652C" w:rsidP="00280EA0">
            <w:pPr>
              <w:widowControl w:val="0"/>
              <w:spacing w:after="0" w:line="360" w:lineRule="auto"/>
              <w:rPr>
                <w:rFonts w:ascii="Times New Roman" w:eastAsia="Times New Roman" w:hAnsi="Times New Roman" w:cs="Times New Roman"/>
                <w:sz w:val="26"/>
                <w:szCs w:val="26"/>
              </w:rPr>
            </w:pPr>
            <w:r w:rsidRPr="00D7652C">
              <w:rPr>
                <w:rFonts w:ascii="Times New Roman" w:eastAsia="Times New Roman" w:hAnsi="Times New Roman" w:cs="Times New Roman"/>
                <w:sz w:val="26"/>
                <w:szCs w:val="26"/>
              </w:rPr>
              <w:t>maPhieuNhap</w:t>
            </w:r>
          </w:p>
        </w:tc>
        <w:tc>
          <w:tcPr>
            <w:tcW w:w="1650" w:type="dxa"/>
            <w:shd w:val="clear" w:color="auto" w:fill="auto"/>
            <w:tcMar>
              <w:top w:w="100" w:type="dxa"/>
              <w:left w:w="100" w:type="dxa"/>
              <w:bottom w:w="100" w:type="dxa"/>
              <w:right w:w="100" w:type="dxa"/>
            </w:tcMar>
          </w:tcPr>
          <w:p w14:paraId="3C140C9A" w14:textId="3FEB5E24" w:rsidR="00795A5E" w:rsidRDefault="00795A5E"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r w:rsidR="00D7652C">
              <w:rPr>
                <w:rFonts w:ascii="Times New Roman" w:eastAsia="Times New Roman" w:hAnsi="Times New Roman" w:cs="Times New Roman"/>
                <w:sz w:val="26"/>
                <w:szCs w:val="26"/>
              </w:rPr>
              <w:t>5</w:t>
            </w:r>
            <w:r>
              <w:rPr>
                <w:rFonts w:ascii="Times New Roman" w:eastAsia="Times New Roman" w:hAnsi="Times New Roman" w:cs="Times New Roman"/>
                <w:sz w:val="26"/>
                <w:szCs w:val="26"/>
              </w:rPr>
              <w:t>0)</w:t>
            </w:r>
          </w:p>
        </w:tc>
        <w:tc>
          <w:tcPr>
            <w:tcW w:w="915" w:type="dxa"/>
            <w:shd w:val="clear" w:color="auto" w:fill="auto"/>
            <w:tcMar>
              <w:top w:w="100" w:type="dxa"/>
              <w:left w:w="100" w:type="dxa"/>
              <w:bottom w:w="100" w:type="dxa"/>
              <w:right w:w="100" w:type="dxa"/>
            </w:tcMar>
          </w:tcPr>
          <w:p w14:paraId="68344AD5"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1635" w:type="dxa"/>
            <w:shd w:val="clear" w:color="auto" w:fill="auto"/>
            <w:tcMar>
              <w:top w:w="100" w:type="dxa"/>
              <w:left w:w="100" w:type="dxa"/>
              <w:bottom w:w="100" w:type="dxa"/>
              <w:right w:w="100" w:type="dxa"/>
            </w:tcMar>
          </w:tcPr>
          <w:p w14:paraId="3927B3E2"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432CAB29" w14:textId="43764979" w:rsidR="00795A5E" w:rsidRPr="00480DA7" w:rsidRDefault="00795A5E"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Mã </w:t>
            </w:r>
            <w:r w:rsidR="00480DA7">
              <w:rPr>
                <w:rFonts w:ascii="Times New Roman" w:eastAsia="Times New Roman" w:hAnsi="Times New Roman" w:cs="Times New Roman"/>
                <w:sz w:val="26"/>
                <w:szCs w:val="26"/>
              </w:rPr>
              <w:t>phiếu</w:t>
            </w:r>
            <w:r w:rsidR="00480DA7">
              <w:rPr>
                <w:rFonts w:ascii="Times New Roman" w:eastAsia="Times New Roman" w:hAnsi="Times New Roman" w:cs="Times New Roman"/>
                <w:sz w:val="26"/>
                <w:szCs w:val="26"/>
                <w:lang w:val="vi-VN"/>
              </w:rPr>
              <w:t xml:space="preserve"> nhập</w:t>
            </w:r>
          </w:p>
        </w:tc>
      </w:tr>
      <w:tr w:rsidR="00795A5E" w14:paraId="23C6CAD8" w14:textId="77777777">
        <w:tc>
          <w:tcPr>
            <w:tcW w:w="780" w:type="dxa"/>
            <w:shd w:val="clear" w:color="auto" w:fill="auto"/>
            <w:tcMar>
              <w:top w:w="100" w:type="dxa"/>
              <w:left w:w="100" w:type="dxa"/>
              <w:bottom w:w="100" w:type="dxa"/>
              <w:right w:w="100" w:type="dxa"/>
            </w:tcMar>
          </w:tcPr>
          <w:p w14:paraId="0F2031F7" w14:textId="24C42FFE" w:rsidR="00795A5E" w:rsidRPr="00B0202C" w:rsidRDefault="00795A5E" w:rsidP="00B0202C">
            <w:pPr>
              <w:pStyle w:val="ListParagraph"/>
              <w:widowControl w:val="0"/>
              <w:numPr>
                <w:ilvl w:val="0"/>
                <w:numId w:val="28"/>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612988C6" w14:textId="51BE2F9A" w:rsidR="00795A5E" w:rsidRPr="00B0202C" w:rsidRDefault="00D7652C" w:rsidP="00B0202C">
            <w:pPr>
              <w:widowControl w:val="0"/>
              <w:spacing w:after="0" w:line="360" w:lineRule="auto"/>
              <w:jc w:val="center"/>
              <w:rPr>
                <w:rFonts w:ascii="Times New Roman" w:eastAsia="Times New Roman" w:hAnsi="Times New Roman" w:cs="Times New Roman"/>
                <w:b/>
                <w:bCs/>
                <w:sz w:val="26"/>
                <w:szCs w:val="26"/>
              </w:rPr>
            </w:pPr>
            <w:r w:rsidRPr="00B0202C">
              <w:rPr>
                <w:rFonts w:ascii="Times New Roman" w:eastAsia="Times New Roman" w:hAnsi="Times New Roman" w:cs="Times New Roman"/>
                <w:b/>
                <w:bCs/>
                <w:sz w:val="26"/>
                <w:szCs w:val="26"/>
              </w:rPr>
              <w:t>FK</w:t>
            </w:r>
          </w:p>
        </w:tc>
        <w:tc>
          <w:tcPr>
            <w:tcW w:w="2055" w:type="dxa"/>
            <w:shd w:val="clear" w:color="auto" w:fill="auto"/>
            <w:tcMar>
              <w:top w:w="100" w:type="dxa"/>
              <w:left w:w="100" w:type="dxa"/>
              <w:bottom w:w="100" w:type="dxa"/>
              <w:right w:w="100" w:type="dxa"/>
            </w:tcMar>
          </w:tcPr>
          <w:p w14:paraId="11710F0A" w14:textId="44A71802" w:rsidR="00795A5E" w:rsidRDefault="00D7652C" w:rsidP="00280EA0">
            <w:pPr>
              <w:widowControl w:val="0"/>
              <w:spacing w:after="0" w:line="360" w:lineRule="auto"/>
              <w:rPr>
                <w:rFonts w:ascii="Times New Roman" w:eastAsia="Times New Roman" w:hAnsi="Times New Roman" w:cs="Times New Roman"/>
                <w:sz w:val="26"/>
                <w:szCs w:val="26"/>
              </w:rPr>
            </w:pPr>
            <w:r w:rsidRPr="00D7652C">
              <w:rPr>
                <w:rFonts w:ascii="Times New Roman" w:eastAsia="Times New Roman" w:hAnsi="Times New Roman" w:cs="Times New Roman"/>
                <w:sz w:val="26"/>
                <w:szCs w:val="26"/>
              </w:rPr>
              <w:t>maNhanVien</w:t>
            </w:r>
          </w:p>
        </w:tc>
        <w:tc>
          <w:tcPr>
            <w:tcW w:w="1650" w:type="dxa"/>
            <w:shd w:val="clear" w:color="auto" w:fill="auto"/>
            <w:tcMar>
              <w:top w:w="100" w:type="dxa"/>
              <w:left w:w="100" w:type="dxa"/>
              <w:bottom w:w="100" w:type="dxa"/>
              <w:right w:w="100" w:type="dxa"/>
            </w:tcMar>
          </w:tcPr>
          <w:p w14:paraId="395AB6D1" w14:textId="23D2550F" w:rsidR="00795A5E" w:rsidRDefault="00D7652C"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915" w:type="dxa"/>
            <w:shd w:val="clear" w:color="auto" w:fill="auto"/>
            <w:tcMar>
              <w:top w:w="100" w:type="dxa"/>
              <w:left w:w="100" w:type="dxa"/>
              <w:bottom w:w="100" w:type="dxa"/>
              <w:right w:w="100" w:type="dxa"/>
            </w:tcMar>
          </w:tcPr>
          <w:p w14:paraId="68245500"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1635" w:type="dxa"/>
            <w:shd w:val="clear" w:color="auto" w:fill="auto"/>
            <w:tcMar>
              <w:top w:w="100" w:type="dxa"/>
              <w:left w:w="100" w:type="dxa"/>
              <w:bottom w:w="100" w:type="dxa"/>
              <w:right w:w="100" w:type="dxa"/>
            </w:tcMar>
          </w:tcPr>
          <w:p w14:paraId="54DDE27A" w14:textId="529DA7D3" w:rsidR="00795A5E" w:rsidRDefault="00480DA7" w:rsidP="00280EA0">
            <w:pPr>
              <w:widowControl w:val="0"/>
              <w:spacing w:after="0" w:line="360" w:lineRule="auto"/>
              <w:rPr>
                <w:rFonts w:ascii="Times New Roman" w:eastAsia="Times New Roman" w:hAnsi="Times New Roman" w:cs="Times New Roman"/>
                <w:sz w:val="26"/>
                <w:szCs w:val="26"/>
              </w:rPr>
            </w:pPr>
            <w:r w:rsidRPr="00480DA7">
              <w:rPr>
                <w:rFonts w:ascii="Times New Roman" w:eastAsia="Times New Roman" w:hAnsi="Times New Roman" w:cs="Times New Roman"/>
                <w:sz w:val="26"/>
                <w:szCs w:val="26"/>
              </w:rPr>
              <w:t>NhanVien(maNhanVien)</w:t>
            </w:r>
          </w:p>
        </w:tc>
        <w:tc>
          <w:tcPr>
            <w:tcW w:w="2265" w:type="dxa"/>
            <w:shd w:val="clear" w:color="auto" w:fill="auto"/>
            <w:tcMar>
              <w:top w:w="100" w:type="dxa"/>
              <w:left w:w="100" w:type="dxa"/>
              <w:bottom w:w="100" w:type="dxa"/>
              <w:right w:w="100" w:type="dxa"/>
            </w:tcMar>
          </w:tcPr>
          <w:p w14:paraId="5F46375D" w14:textId="09E673CF" w:rsidR="00795A5E" w:rsidRPr="00480DA7" w:rsidRDefault="00480DA7"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Mã</w:t>
            </w:r>
            <w:r>
              <w:rPr>
                <w:rFonts w:ascii="Times New Roman" w:eastAsia="Times New Roman" w:hAnsi="Times New Roman" w:cs="Times New Roman"/>
                <w:sz w:val="26"/>
                <w:szCs w:val="26"/>
                <w:lang w:val="vi-VN"/>
              </w:rPr>
              <w:t xml:space="preserve"> nhân viên</w:t>
            </w:r>
          </w:p>
        </w:tc>
      </w:tr>
      <w:tr w:rsidR="00795A5E" w14:paraId="4C4A8EAD" w14:textId="77777777">
        <w:tc>
          <w:tcPr>
            <w:tcW w:w="780" w:type="dxa"/>
            <w:shd w:val="clear" w:color="auto" w:fill="auto"/>
            <w:tcMar>
              <w:top w:w="100" w:type="dxa"/>
              <w:left w:w="100" w:type="dxa"/>
              <w:bottom w:w="100" w:type="dxa"/>
              <w:right w:w="100" w:type="dxa"/>
            </w:tcMar>
          </w:tcPr>
          <w:p w14:paraId="1C609511" w14:textId="1571DA0D" w:rsidR="00795A5E" w:rsidRPr="00B0202C" w:rsidRDefault="00795A5E" w:rsidP="00B0202C">
            <w:pPr>
              <w:pStyle w:val="ListParagraph"/>
              <w:widowControl w:val="0"/>
              <w:numPr>
                <w:ilvl w:val="0"/>
                <w:numId w:val="28"/>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4043636D" w14:textId="7E8AA935" w:rsidR="00795A5E" w:rsidRPr="00B0202C" w:rsidRDefault="00D7652C" w:rsidP="00B0202C">
            <w:pPr>
              <w:widowControl w:val="0"/>
              <w:spacing w:after="0" w:line="360" w:lineRule="auto"/>
              <w:jc w:val="center"/>
              <w:rPr>
                <w:rFonts w:ascii="Times New Roman" w:eastAsia="Times New Roman" w:hAnsi="Times New Roman" w:cs="Times New Roman"/>
                <w:b/>
                <w:bCs/>
                <w:sz w:val="26"/>
                <w:szCs w:val="26"/>
              </w:rPr>
            </w:pPr>
            <w:r w:rsidRPr="00B0202C">
              <w:rPr>
                <w:rFonts w:ascii="Times New Roman" w:eastAsia="Times New Roman" w:hAnsi="Times New Roman" w:cs="Times New Roman"/>
                <w:b/>
                <w:bCs/>
                <w:sz w:val="26"/>
                <w:szCs w:val="26"/>
              </w:rPr>
              <w:t>FK</w:t>
            </w:r>
          </w:p>
        </w:tc>
        <w:tc>
          <w:tcPr>
            <w:tcW w:w="2055" w:type="dxa"/>
            <w:shd w:val="clear" w:color="auto" w:fill="auto"/>
            <w:tcMar>
              <w:top w:w="100" w:type="dxa"/>
              <w:left w:w="100" w:type="dxa"/>
              <w:bottom w:w="100" w:type="dxa"/>
              <w:right w:w="100" w:type="dxa"/>
            </w:tcMar>
          </w:tcPr>
          <w:p w14:paraId="744A138D" w14:textId="3D0A3D74" w:rsidR="00795A5E" w:rsidRDefault="00D7652C" w:rsidP="00280EA0">
            <w:pPr>
              <w:widowControl w:val="0"/>
              <w:spacing w:after="0" w:line="360" w:lineRule="auto"/>
              <w:rPr>
                <w:rFonts w:ascii="Times New Roman" w:eastAsia="Times New Roman" w:hAnsi="Times New Roman" w:cs="Times New Roman"/>
                <w:sz w:val="26"/>
                <w:szCs w:val="26"/>
              </w:rPr>
            </w:pPr>
            <w:r w:rsidRPr="00D7652C">
              <w:rPr>
                <w:rFonts w:ascii="Times New Roman" w:eastAsia="Times New Roman" w:hAnsi="Times New Roman" w:cs="Times New Roman"/>
                <w:sz w:val="26"/>
                <w:szCs w:val="26"/>
              </w:rPr>
              <w:t>maNhaCungCap</w:t>
            </w:r>
          </w:p>
        </w:tc>
        <w:tc>
          <w:tcPr>
            <w:tcW w:w="1650" w:type="dxa"/>
            <w:shd w:val="clear" w:color="auto" w:fill="auto"/>
            <w:tcMar>
              <w:top w:w="100" w:type="dxa"/>
              <w:left w:w="100" w:type="dxa"/>
              <w:bottom w:w="100" w:type="dxa"/>
              <w:right w:w="100" w:type="dxa"/>
            </w:tcMar>
          </w:tcPr>
          <w:p w14:paraId="58DD08F3" w14:textId="6489ECA2" w:rsidR="00795A5E" w:rsidRDefault="00D7652C"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915" w:type="dxa"/>
            <w:shd w:val="clear" w:color="auto" w:fill="auto"/>
            <w:tcMar>
              <w:top w:w="100" w:type="dxa"/>
              <w:left w:w="100" w:type="dxa"/>
              <w:bottom w:w="100" w:type="dxa"/>
              <w:right w:w="100" w:type="dxa"/>
            </w:tcMar>
          </w:tcPr>
          <w:p w14:paraId="32AD2E84"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1635" w:type="dxa"/>
            <w:shd w:val="clear" w:color="auto" w:fill="auto"/>
            <w:tcMar>
              <w:top w:w="100" w:type="dxa"/>
              <w:left w:w="100" w:type="dxa"/>
              <w:bottom w:w="100" w:type="dxa"/>
              <w:right w:w="100" w:type="dxa"/>
            </w:tcMar>
          </w:tcPr>
          <w:p w14:paraId="38DE486F" w14:textId="1EEF09FF" w:rsidR="00795A5E" w:rsidRDefault="00480DA7" w:rsidP="00280EA0">
            <w:pPr>
              <w:widowControl w:val="0"/>
              <w:spacing w:after="0" w:line="360" w:lineRule="auto"/>
              <w:rPr>
                <w:rFonts w:ascii="Times New Roman" w:eastAsia="Times New Roman" w:hAnsi="Times New Roman" w:cs="Times New Roman"/>
                <w:sz w:val="26"/>
                <w:szCs w:val="26"/>
              </w:rPr>
            </w:pPr>
            <w:r w:rsidRPr="00480DA7">
              <w:rPr>
                <w:rFonts w:ascii="Times New Roman" w:eastAsia="Times New Roman" w:hAnsi="Times New Roman" w:cs="Times New Roman"/>
                <w:sz w:val="26"/>
                <w:szCs w:val="26"/>
              </w:rPr>
              <w:t>NhaCungCap(maNCC)</w:t>
            </w:r>
          </w:p>
        </w:tc>
        <w:tc>
          <w:tcPr>
            <w:tcW w:w="2265" w:type="dxa"/>
            <w:shd w:val="clear" w:color="auto" w:fill="auto"/>
            <w:tcMar>
              <w:top w:w="100" w:type="dxa"/>
              <w:left w:w="100" w:type="dxa"/>
              <w:bottom w:w="100" w:type="dxa"/>
              <w:right w:w="100" w:type="dxa"/>
            </w:tcMar>
          </w:tcPr>
          <w:p w14:paraId="428D92EE" w14:textId="0D5F9426" w:rsidR="00795A5E" w:rsidRPr="00480DA7" w:rsidRDefault="00480DA7"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Mã</w:t>
            </w:r>
            <w:r>
              <w:rPr>
                <w:rFonts w:ascii="Times New Roman" w:eastAsia="Times New Roman" w:hAnsi="Times New Roman" w:cs="Times New Roman"/>
                <w:sz w:val="26"/>
                <w:szCs w:val="26"/>
                <w:lang w:val="vi-VN"/>
              </w:rPr>
              <w:t xml:space="preserve"> nhà cung cấp</w:t>
            </w:r>
          </w:p>
        </w:tc>
      </w:tr>
      <w:tr w:rsidR="00795A5E" w14:paraId="169A7795" w14:textId="77777777">
        <w:tc>
          <w:tcPr>
            <w:tcW w:w="780" w:type="dxa"/>
            <w:shd w:val="clear" w:color="auto" w:fill="auto"/>
            <w:tcMar>
              <w:top w:w="100" w:type="dxa"/>
              <w:left w:w="100" w:type="dxa"/>
              <w:bottom w:w="100" w:type="dxa"/>
              <w:right w:w="100" w:type="dxa"/>
            </w:tcMar>
          </w:tcPr>
          <w:p w14:paraId="635050FF" w14:textId="4BC6CFBB" w:rsidR="00795A5E" w:rsidRPr="00B0202C" w:rsidRDefault="00795A5E" w:rsidP="00B0202C">
            <w:pPr>
              <w:pStyle w:val="ListParagraph"/>
              <w:widowControl w:val="0"/>
              <w:numPr>
                <w:ilvl w:val="0"/>
                <w:numId w:val="28"/>
              </w:numPr>
              <w:spacing w:after="0" w:line="360" w:lineRule="auto"/>
              <w:jc w:val="center"/>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1B4031C9"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2055" w:type="dxa"/>
            <w:shd w:val="clear" w:color="auto" w:fill="auto"/>
            <w:tcMar>
              <w:top w:w="100" w:type="dxa"/>
              <w:left w:w="100" w:type="dxa"/>
              <w:bottom w:w="100" w:type="dxa"/>
              <w:right w:w="100" w:type="dxa"/>
            </w:tcMar>
          </w:tcPr>
          <w:p w14:paraId="08C2BC1F" w14:textId="372C9679" w:rsidR="00795A5E" w:rsidRDefault="00D7652C" w:rsidP="00280EA0">
            <w:pPr>
              <w:widowControl w:val="0"/>
              <w:spacing w:after="0" w:line="360" w:lineRule="auto"/>
              <w:rPr>
                <w:rFonts w:ascii="Times New Roman" w:eastAsia="Times New Roman" w:hAnsi="Times New Roman" w:cs="Times New Roman"/>
                <w:sz w:val="26"/>
                <w:szCs w:val="26"/>
              </w:rPr>
            </w:pPr>
            <w:r w:rsidRPr="00D7652C">
              <w:rPr>
                <w:rFonts w:ascii="Times New Roman" w:eastAsia="Times New Roman" w:hAnsi="Times New Roman" w:cs="Times New Roman"/>
                <w:sz w:val="26"/>
                <w:szCs w:val="26"/>
              </w:rPr>
              <w:t>thoiGianNhap</w:t>
            </w:r>
          </w:p>
        </w:tc>
        <w:tc>
          <w:tcPr>
            <w:tcW w:w="1650" w:type="dxa"/>
            <w:shd w:val="clear" w:color="auto" w:fill="auto"/>
            <w:tcMar>
              <w:top w:w="100" w:type="dxa"/>
              <w:left w:w="100" w:type="dxa"/>
              <w:bottom w:w="100" w:type="dxa"/>
              <w:right w:w="100" w:type="dxa"/>
            </w:tcMar>
          </w:tcPr>
          <w:p w14:paraId="31B7AB68" w14:textId="14B6EEFC" w:rsidR="00795A5E" w:rsidRPr="00D7652C" w:rsidRDefault="00B0202C"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datetime</w:t>
            </w:r>
          </w:p>
        </w:tc>
        <w:tc>
          <w:tcPr>
            <w:tcW w:w="915" w:type="dxa"/>
            <w:shd w:val="clear" w:color="auto" w:fill="auto"/>
            <w:tcMar>
              <w:top w:w="100" w:type="dxa"/>
              <w:left w:w="100" w:type="dxa"/>
              <w:bottom w:w="100" w:type="dxa"/>
              <w:right w:w="100" w:type="dxa"/>
            </w:tcMar>
          </w:tcPr>
          <w:p w14:paraId="6E378CD2"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1635" w:type="dxa"/>
            <w:shd w:val="clear" w:color="auto" w:fill="auto"/>
            <w:tcMar>
              <w:top w:w="100" w:type="dxa"/>
              <w:left w:w="100" w:type="dxa"/>
              <w:bottom w:w="100" w:type="dxa"/>
              <w:right w:w="100" w:type="dxa"/>
            </w:tcMar>
          </w:tcPr>
          <w:p w14:paraId="64223E89" w14:textId="77777777" w:rsidR="00795A5E" w:rsidRDefault="00795A5E"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10C5FD7E" w14:textId="2F9B2761" w:rsidR="00795A5E" w:rsidRPr="00480DA7" w:rsidRDefault="00480DA7"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Thời</w:t>
            </w:r>
            <w:r>
              <w:rPr>
                <w:rFonts w:ascii="Times New Roman" w:eastAsia="Times New Roman" w:hAnsi="Times New Roman" w:cs="Times New Roman"/>
                <w:sz w:val="26"/>
                <w:szCs w:val="26"/>
                <w:lang w:val="vi-VN"/>
              </w:rPr>
              <w:t xml:space="preserve"> gian nhập</w:t>
            </w:r>
          </w:p>
        </w:tc>
      </w:tr>
    </w:tbl>
    <w:p w14:paraId="79CD9DFA" w14:textId="77777777" w:rsidR="00795A5E" w:rsidRDefault="00795A5E" w:rsidP="00280EA0">
      <w:pPr>
        <w:spacing w:line="360" w:lineRule="auto"/>
      </w:pPr>
      <w:bookmarkStart w:id="44" w:name="_dvc24d7hvrx4" w:colFirst="0" w:colLast="0"/>
      <w:bookmarkEnd w:id="44"/>
    </w:p>
    <w:p w14:paraId="1D29F6CA" w14:textId="2124BA07" w:rsidR="00D458AF" w:rsidRDefault="00480DA7" w:rsidP="00280EA0">
      <w:pPr>
        <w:pStyle w:val="Heading4"/>
        <w:spacing w:line="360" w:lineRule="auto"/>
      </w:pPr>
      <w:r>
        <w:t xml:space="preserve">Bảng </w:t>
      </w:r>
      <w:r w:rsidR="00D458AF">
        <w:t>2.2.</w:t>
      </w:r>
      <w:r w:rsidR="000F7FC8">
        <w:t>9</w:t>
      </w:r>
      <w:r w:rsidR="00D458AF">
        <w:t xml:space="preserve">: </w:t>
      </w:r>
      <w:r>
        <w:t>PhieuNhap</w:t>
      </w:r>
      <w:r w:rsidR="00D458AF">
        <w:t xml:space="preserve"> (Phiếu nhập)</w:t>
      </w:r>
    </w:p>
    <w:p w14:paraId="54C32B89" w14:textId="77777777" w:rsidR="00D458AF" w:rsidRPr="00D458AF" w:rsidRDefault="00D458AF" w:rsidP="00280EA0">
      <w:pPr>
        <w:spacing w:line="360" w:lineRule="auto"/>
      </w:pPr>
    </w:p>
    <w:p w14:paraId="73DFF600" w14:textId="151F4A9B" w:rsidR="00480DA7" w:rsidRPr="002D1399" w:rsidRDefault="00480DA7" w:rsidP="00A27B42">
      <w:pPr>
        <w:pStyle w:val="Heading3"/>
        <w:numPr>
          <w:ilvl w:val="0"/>
          <w:numId w:val="15"/>
        </w:numPr>
        <w:spacing w:line="360" w:lineRule="auto"/>
        <w:ind w:left="567" w:hanging="567"/>
      </w:pPr>
      <w:bookmarkStart w:id="45" w:name="_Toc179146115"/>
      <w:bookmarkStart w:id="46" w:name="_Toc180955952"/>
      <w:r w:rsidRPr="00235D0B">
        <w:t>Bảng</w:t>
      </w:r>
      <w:r w:rsidRPr="002D1399">
        <w:t xml:space="preserve"> </w:t>
      </w:r>
      <w:r w:rsidR="00D458AF">
        <w:t>LichLamViec</w:t>
      </w:r>
      <w:bookmarkEnd w:id="45"/>
      <w:bookmarkEnd w:id="46"/>
    </w:p>
    <w:tbl>
      <w:tblPr>
        <w:tblW w:w="10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885"/>
        <w:gridCol w:w="2055"/>
        <w:gridCol w:w="1650"/>
        <w:gridCol w:w="915"/>
        <w:gridCol w:w="1635"/>
        <w:gridCol w:w="2265"/>
      </w:tblGrid>
      <w:tr w:rsidR="00480DA7" w14:paraId="11B18EE3" w14:textId="77777777" w:rsidTr="00D81145">
        <w:tc>
          <w:tcPr>
            <w:tcW w:w="780" w:type="dxa"/>
            <w:shd w:val="clear" w:color="auto" w:fill="D9D9D9"/>
            <w:tcMar>
              <w:top w:w="100" w:type="dxa"/>
              <w:left w:w="100" w:type="dxa"/>
              <w:bottom w:w="100" w:type="dxa"/>
              <w:right w:w="100" w:type="dxa"/>
            </w:tcMar>
          </w:tcPr>
          <w:p w14:paraId="71ED5189" w14:textId="77777777" w:rsidR="00480DA7" w:rsidRDefault="00480DA7"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885" w:type="dxa"/>
            <w:shd w:val="clear" w:color="auto" w:fill="D9D9D9"/>
            <w:tcMar>
              <w:top w:w="100" w:type="dxa"/>
              <w:left w:w="100" w:type="dxa"/>
              <w:bottom w:w="100" w:type="dxa"/>
              <w:right w:w="100" w:type="dxa"/>
            </w:tcMar>
          </w:tcPr>
          <w:p w14:paraId="385DF892" w14:textId="77777777" w:rsidR="00480DA7" w:rsidRDefault="00480DA7"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055" w:type="dxa"/>
            <w:shd w:val="clear" w:color="auto" w:fill="D9D9D9"/>
            <w:tcMar>
              <w:top w:w="100" w:type="dxa"/>
              <w:left w:w="100" w:type="dxa"/>
              <w:bottom w:w="100" w:type="dxa"/>
              <w:right w:w="100" w:type="dxa"/>
            </w:tcMar>
          </w:tcPr>
          <w:p w14:paraId="0815C000" w14:textId="77777777" w:rsidR="00480DA7" w:rsidRDefault="00480DA7"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w:t>
            </w:r>
          </w:p>
        </w:tc>
        <w:tc>
          <w:tcPr>
            <w:tcW w:w="1650" w:type="dxa"/>
            <w:shd w:val="clear" w:color="auto" w:fill="D9D9D9"/>
            <w:tcMar>
              <w:top w:w="100" w:type="dxa"/>
              <w:left w:w="100" w:type="dxa"/>
              <w:bottom w:w="100" w:type="dxa"/>
              <w:right w:w="100" w:type="dxa"/>
            </w:tcMar>
          </w:tcPr>
          <w:p w14:paraId="45737400" w14:textId="77777777" w:rsidR="00480DA7" w:rsidRDefault="00480DA7"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915" w:type="dxa"/>
            <w:shd w:val="clear" w:color="auto" w:fill="D9D9D9"/>
            <w:tcMar>
              <w:top w:w="100" w:type="dxa"/>
              <w:left w:w="100" w:type="dxa"/>
              <w:bottom w:w="100" w:type="dxa"/>
              <w:right w:w="100" w:type="dxa"/>
            </w:tcMar>
          </w:tcPr>
          <w:p w14:paraId="79360015" w14:textId="77777777" w:rsidR="00480DA7" w:rsidRDefault="00480DA7"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Null</w:t>
            </w:r>
          </w:p>
        </w:tc>
        <w:tc>
          <w:tcPr>
            <w:tcW w:w="1635" w:type="dxa"/>
            <w:shd w:val="clear" w:color="auto" w:fill="D9D9D9"/>
            <w:tcMar>
              <w:top w:w="100" w:type="dxa"/>
              <w:left w:w="100" w:type="dxa"/>
              <w:bottom w:w="100" w:type="dxa"/>
              <w:right w:w="100" w:type="dxa"/>
            </w:tcMar>
          </w:tcPr>
          <w:p w14:paraId="27AE2EE6" w14:textId="77777777" w:rsidR="00480DA7" w:rsidRDefault="00480DA7"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Tham Chiếu</w:t>
            </w:r>
          </w:p>
        </w:tc>
        <w:tc>
          <w:tcPr>
            <w:tcW w:w="2265" w:type="dxa"/>
            <w:shd w:val="clear" w:color="auto" w:fill="D9D9D9"/>
            <w:tcMar>
              <w:top w:w="100" w:type="dxa"/>
              <w:left w:w="100" w:type="dxa"/>
              <w:bottom w:w="100" w:type="dxa"/>
              <w:right w:w="100" w:type="dxa"/>
            </w:tcMar>
          </w:tcPr>
          <w:p w14:paraId="6049FE67" w14:textId="77777777" w:rsidR="00480DA7" w:rsidRDefault="00480DA7" w:rsidP="00280EA0">
            <w:pPr>
              <w:widowControl w:val="0"/>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480DA7" w14:paraId="50EE1E39" w14:textId="77777777" w:rsidTr="00D81145">
        <w:tc>
          <w:tcPr>
            <w:tcW w:w="780" w:type="dxa"/>
            <w:shd w:val="clear" w:color="auto" w:fill="auto"/>
            <w:tcMar>
              <w:top w:w="100" w:type="dxa"/>
              <w:left w:w="100" w:type="dxa"/>
              <w:bottom w:w="100" w:type="dxa"/>
              <w:right w:w="100" w:type="dxa"/>
            </w:tcMar>
          </w:tcPr>
          <w:p w14:paraId="63C3494B" w14:textId="639784E2" w:rsidR="00480DA7" w:rsidRPr="00FB3EA1" w:rsidRDefault="00480DA7" w:rsidP="00FB3EA1">
            <w:pPr>
              <w:pStyle w:val="ListParagraph"/>
              <w:widowControl w:val="0"/>
              <w:numPr>
                <w:ilvl w:val="0"/>
                <w:numId w:val="29"/>
              </w:numPr>
              <w:spacing w:after="0" w:line="360" w:lineRule="auto"/>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55DFB03D" w14:textId="77777777" w:rsidR="00480DA7" w:rsidRPr="00CC79C2" w:rsidRDefault="00480DA7" w:rsidP="00FB3EA1">
            <w:pPr>
              <w:widowControl w:val="0"/>
              <w:spacing w:after="0" w:line="360" w:lineRule="auto"/>
              <w:jc w:val="center"/>
              <w:rPr>
                <w:rFonts w:ascii="Times New Roman" w:eastAsia="Times New Roman" w:hAnsi="Times New Roman" w:cs="Times New Roman"/>
                <w:b/>
                <w:sz w:val="26"/>
                <w:szCs w:val="26"/>
              </w:rPr>
            </w:pPr>
            <w:r w:rsidRPr="00CC79C2">
              <w:rPr>
                <w:rFonts w:ascii="Times New Roman" w:eastAsia="Times New Roman" w:hAnsi="Times New Roman" w:cs="Times New Roman"/>
                <w:b/>
                <w:sz w:val="26"/>
                <w:szCs w:val="26"/>
              </w:rPr>
              <w:t>PK</w:t>
            </w:r>
          </w:p>
        </w:tc>
        <w:tc>
          <w:tcPr>
            <w:tcW w:w="2055" w:type="dxa"/>
            <w:shd w:val="clear" w:color="auto" w:fill="auto"/>
            <w:tcMar>
              <w:top w:w="100" w:type="dxa"/>
              <w:left w:w="100" w:type="dxa"/>
              <w:bottom w:w="100" w:type="dxa"/>
              <w:right w:w="100" w:type="dxa"/>
            </w:tcMar>
          </w:tcPr>
          <w:p w14:paraId="017906E1" w14:textId="51371AB1" w:rsidR="00480DA7" w:rsidRDefault="00E66A9A" w:rsidP="00280EA0">
            <w:pPr>
              <w:widowControl w:val="0"/>
              <w:spacing w:after="0" w:line="360" w:lineRule="auto"/>
              <w:rPr>
                <w:rFonts w:ascii="Times New Roman" w:eastAsia="Times New Roman" w:hAnsi="Times New Roman" w:cs="Times New Roman"/>
                <w:sz w:val="26"/>
                <w:szCs w:val="26"/>
              </w:rPr>
            </w:pPr>
            <w:r w:rsidRPr="00E66A9A">
              <w:rPr>
                <w:rFonts w:ascii="Times New Roman" w:eastAsia="Times New Roman" w:hAnsi="Times New Roman" w:cs="Times New Roman"/>
                <w:sz w:val="26"/>
                <w:szCs w:val="26"/>
              </w:rPr>
              <w:t>maLichLamViec</w:t>
            </w:r>
          </w:p>
        </w:tc>
        <w:tc>
          <w:tcPr>
            <w:tcW w:w="1650" w:type="dxa"/>
            <w:shd w:val="clear" w:color="auto" w:fill="auto"/>
            <w:tcMar>
              <w:top w:w="100" w:type="dxa"/>
              <w:left w:w="100" w:type="dxa"/>
              <w:bottom w:w="100" w:type="dxa"/>
              <w:right w:w="100" w:type="dxa"/>
            </w:tcMar>
          </w:tcPr>
          <w:p w14:paraId="1B099CBD" w14:textId="6984CB1E" w:rsidR="00480DA7" w:rsidRDefault="00480DA7"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r w:rsidR="00FB3EA1">
              <w:rPr>
                <w:rFonts w:ascii="Times New Roman" w:eastAsia="Times New Roman" w:hAnsi="Times New Roman" w:cs="Times New Roman"/>
                <w:sz w:val="26"/>
                <w:szCs w:val="26"/>
              </w:rPr>
              <w:t>255</w:t>
            </w:r>
            <w:r>
              <w:rPr>
                <w:rFonts w:ascii="Times New Roman" w:eastAsia="Times New Roman" w:hAnsi="Times New Roman" w:cs="Times New Roman"/>
                <w:sz w:val="26"/>
                <w:szCs w:val="26"/>
              </w:rPr>
              <w:t>)</w:t>
            </w:r>
          </w:p>
        </w:tc>
        <w:tc>
          <w:tcPr>
            <w:tcW w:w="915" w:type="dxa"/>
            <w:shd w:val="clear" w:color="auto" w:fill="auto"/>
            <w:tcMar>
              <w:top w:w="100" w:type="dxa"/>
              <w:left w:w="100" w:type="dxa"/>
              <w:bottom w:w="100" w:type="dxa"/>
              <w:right w:w="100" w:type="dxa"/>
            </w:tcMar>
          </w:tcPr>
          <w:p w14:paraId="5ACEBE93" w14:textId="77777777" w:rsidR="00480DA7" w:rsidRDefault="00480DA7" w:rsidP="00280EA0">
            <w:pPr>
              <w:widowControl w:val="0"/>
              <w:spacing w:after="0" w:line="360" w:lineRule="auto"/>
              <w:rPr>
                <w:rFonts w:ascii="Times New Roman" w:eastAsia="Times New Roman" w:hAnsi="Times New Roman" w:cs="Times New Roman"/>
                <w:sz w:val="26"/>
                <w:szCs w:val="26"/>
              </w:rPr>
            </w:pPr>
          </w:p>
        </w:tc>
        <w:tc>
          <w:tcPr>
            <w:tcW w:w="1635" w:type="dxa"/>
            <w:shd w:val="clear" w:color="auto" w:fill="auto"/>
            <w:tcMar>
              <w:top w:w="100" w:type="dxa"/>
              <w:left w:w="100" w:type="dxa"/>
              <w:bottom w:w="100" w:type="dxa"/>
              <w:right w:w="100" w:type="dxa"/>
            </w:tcMar>
          </w:tcPr>
          <w:p w14:paraId="4871F06B" w14:textId="77777777" w:rsidR="00480DA7" w:rsidRDefault="00480DA7"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56212750" w14:textId="30FECA8D" w:rsidR="00480DA7" w:rsidRPr="00E66A9A" w:rsidRDefault="00480DA7"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Mã </w:t>
            </w:r>
            <w:r w:rsidR="00E66A9A">
              <w:rPr>
                <w:rFonts w:ascii="Times New Roman" w:eastAsia="Times New Roman" w:hAnsi="Times New Roman" w:cs="Times New Roman"/>
                <w:sz w:val="26"/>
                <w:szCs w:val="26"/>
              </w:rPr>
              <w:t>lịch</w:t>
            </w:r>
            <w:r w:rsidR="00E66A9A">
              <w:rPr>
                <w:rFonts w:ascii="Times New Roman" w:eastAsia="Times New Roman" w:hAnsi="Times New Roman" w:cs="Times New Roman"/>
                <w:sz w:val="26"/>
                <w:szCs w:val="26"/>
                <w:lang w:val="vi-VN"/>
              </w:rPr>
              <w:t xml:space="preserve"> làm việc</w:t>
            </w:r>
          </w:p>
        </w:tc>
      </w:tr>
      <w:tr w:rsidR="00480DA7" w14:paraId="40D20E27" w14:textId="77777777" w:rsidTr="00D81145">
        <w:tc>
          <w:tcPr>
            <w:tcW w:w="780" w:type="dxa"/>
            <w:shd w:val="clear" w:color="auto" w:fill="auto"/>
            <w:tcMar>
              <w:top w:w="100" w:type="dxa"/>
              <w:left w:w="100" w:type="dxa"/>
              <w:bottom w:w="100" w:type="dxa"/>
              <w:right w:w="100" w:type="dxa"/>
            </w:tcMar>
          </w:tcPr>
          <w:p w14:paraId="5A0A5BB4" w14:textId="46D1B741" w:rsidR="00480DA7" w:rsidRPr="00FB3EA1" w:rsidRDefault="00480DA7" w:rsidP="00FB3EA1">
            <w:pPr>
              <w:pStyle w:val="ListParagraph"/>
              <w:widowControl w:val="0"/>
              <w:numPr>
                <w:ilvl w:val="0"/>
                <w:numId w:val="29"/>
              </w:numPr>
              <w:spacing w:after="0" w:line="360" w:lineRule="auto"/>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5A6CF0EA" w14:textId="77777777" w:rsidR="00480DA7" w:rsidRPr="00CC79C2" w:rsidRDefault="00480DA7" w:rsidP="00FB3EA1">
            <w:pPr>
              <w:widowControl w:val="0"/>
              <w:spacing w:after="0" w:line="360" w:lineRule="auto"/>
              <w:jc w:val="center"/>
              <w:rPr>
                <w:rFonts w:ascii="Times New Roman" w:eastAsia="Times New Roman" w:hAnsi="Times New Roman" w:cs="Times New Roman"/>
                <w:b/>
                <w:sz w:val="26"/>
                <w:szCs w:val="26"/>
              </w:rPr>
            </w:pPr>
            <w:r w:rsidRPr="00CC79C2">
              <w:rPr>
                <w:rFonts w:ascii="Times New Roman" w:eastAsia="Times New Roman" w:hAnsi="Times New Roman" w:cs="Times New Roman"/>
                <w:b/>
                <w:sz w:val="26"/>
                <w:szCs w:val="26"/>
              </w:rPr>
              <w:t>FK</w:t>
            </w:r>
          </w:p>
        </w:tc>
        <w:tc>
          <w:tcPr>
            <w:tcW w:w="2055" w:type="dxa"/>
            <w:shd w:val="clear" w:color="auto" w:fill="auto"/>
            <w:tcMar>
              <w:top w:w="100" w:type="dxa"/>
              <w:left w:w="100" w:type="dxa"/>
              <w:bottom w:w="100" w:type="dxa"/>
              <w:right w:w="100" w:type="dxa"/>
            </w:tcMar>
          </w:tcPr>
          <w:p w14:paraId="206329C3" w14:textId="77777777" w:rsidR="00480DA7" w:rsidRDefault="00480DA7" w:rsidP="00280EA0">
            <w:pPr>
              <w:widowControl w:val="0"/>
              <w:spacing w:after="0" w:line="360" w:lineRule="auto"/>
              <w:rPr>
                <w:rFonts w:ascii="Times New Roman" w:eastAsia="Times New Roman" w:hAnsi="Times New Roman" w:cs="Times New Roman"/>
                <w:sz w:val="26"/>
                <w:szCs w:val="26"/>
              </w:rPr>
            </w:pPr>
            <w:r w:rsidRPr="00D7652C">
              <w:rPr>
                <w:rFonts w:ascii="Times New Roman" w:eastAsia="Times New Roman" w:hAnsi="Times New Roman" w:cs="Times New Roman"/>
                <w:sz w:val="26"/>
                <w:szCs w:val="26"/>
              </w:rPr>
              <w:t>maNhanVien</w:t>
            </w:r>
          </w:p>
        </w:tc>
        <w:tc>
          <w:tcPr>
            <w:tcW w:w="1650" w:type="dxa"/>
            <w:shd w:val="clear" w:color="auto" w:fill="auto"/>
            <w:tcMar>
              <w:top w:w="100" w:type="dxa"/>
              <w:left w:w="100" w:type="dxa"/>
              <w:bottom w:w="100" w:type="dxa"/>
              <w:right w:w="100" w:type="dxa"/>
            </w:tcMar>
          </w:tcPr>
          <w:p w14:paraId="1745CEC5" w14:textId="77777777" w:rsidR="00480DA7" w:rsidRDefault="00480DA7"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915" w:type="dxa"/>
            <w:shd w:val="clear" w:color="auto" w:fill="auto"/>
            <w:tcMar>
              <w:top w:w="100" w:type="dxa"/>
              <w:left w:w="100" w:type="dxa"/>
              <w:bottom w:w="100" w:type="dxa"/>
              <w:right w:w="100" w:type="dxa"/>
            </w:tcMar>
          </w:tcPr>
          <w:p w14:paraId="6C1A267E" w14:textId="77777777" w:rsidR="00480DA7" w:rsidRDefault="00480DA7" w:rsidP="00280EA0">
            <w:pPr>
              <w:widowControl w:val="0"/>
              <w:spacing w:after="0" w:line="360" w:lineRule="auto"/>
              <w:rPr>
                <w:rFonts w:ascii="Times New Roman" w:eastAsia="Times New Roman" w:hAnsi="Times New Roman" w:cs="Times New Roman"/>
                <w:sz w:val="26"/>
                <w:szCs w:val="26"/>
              </w:rPr>
            </w:pPr>
          </w:p>
        </w:tc>
        <w:tc>
          <w:tcPr>
            <w:tcW w:w="1635" w:type="dxa"/>
            <w:shd w:val="clear" w:color="auto" w:fill="auto"/>
            <w:tcMar>
              <w:top w:w="100" w:type="dxa"/>
              <w:left w:w="100" w:type="dxa"/>
              <w:bottom w:w="100" w:type="dxa"/>
              <w:right w:w="100" w:type="dxa"/>
            </w:tcMar>
          </w:tcPr>
          <w:p w14:paraId="4243A230" w14:textId="77777777" w:rsidR="00480DA7" w:rsidRDefault="00480DA7" w:rsidP="00280EA0">
            <w:pPr>
              <w:widowControl w:val="0"/>
              <w:spacing w:after="0" w:line="360" w:lineRule="auto"/>
              <w:rPr>
                <w:rFonts w:ascii="Times New Roman" w:eastAsia="Times New Roman" w:hAnsi="Times New Roman" w:cs="Times New Roman"/>
                <w:sz w:val="26"/>
                <w:szCs w:val="26"/>
              </w:rPr>
            </w:pPr>
            <w:r w:rsidRPr="00480DA7">
              <w:rPr>
                <w:rFonts w:ascii="Times New Roman" w:eastAsia="Times New Roman" w:hAnsi="Times New Roman" w:cs="Times New Roman"/>
                <w:sz w:val="26"/>
                <w:szCs w:val="26"/>
              </w:rPr>
              <w:t>NhanVien(maNhanVien)</w:t>
            </w:r>
          </w:p>
        </w:tc>
        <w:tc>
          <w:tcPr>
            <w:tcW w:w="2265" w:type="dxa"/>
            <w:shd w:val="clear" w:color="auto" w:fill="auto"/>
            <w:tcMar>
              <w:top w:w="100" w:type="dxa"/>
              <w:left w:w="100" w:type="dxa"/>
              <w:bottom w:w="100" w:type="dxa"/>
              <w:right w:w="100" w:type="dxa"/>
            </w:tcMar>
          </w:tcPr>
          <w:p w14:paraId="37B1F35D" w14:textId="77777777" w:rsidR="00480DA7" w:rsidRPr="00480DA7" w:rsidRDefault="00480DA7"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Mã</w:t>
            </w:r>
            <w:r>
              <w:rPr>
                <w:rFonts w:ascii="Times New Roman" w:eastAsia="Times New Roman" w:hAnsi="Times New Roman" w:cs="Times New Roman"/>
                <w:sz w:val="26"/>
                <w:szCs w:val="26"/>
                <w:lang w:val="vi-VN"/>
              </w:rPr>
              <w:t xml:space="preserve"> nhân viên</w:t>
            </w:r>
          </w:p>
        </w:tc>
      </w:tr>
      <w:tr w:rsidR="00480DA7" w14:paraId="7A6D3A33" w14:textId="77777777" w:rsidTr="00D81145">
        <w:tc>
          <w:tcPr>
            <w:tcW w:w="780" w:type="dxa"/>
            <w:shd w:val="clear" w:color="auto" w:fill="auto"/>
            <w:tcMar>
              <w:top w:w="100" w:type="dxa"/>
              <w:left w:w="100" w:type="dxa"/>
              <w:bottom w:w="100" w:type="dxa"/>
              <w:right w:w="100" w:type="dxa"/>
            </w:tcMar>
          </w:tcPr>
          <w:p w14:paraId="5575C010" w14:textId="76701AB1" w:rsidR="00480DA7" w:rsidRPr="00FB3EA1" w:rsidRDefault="00480DA7" w:rsidP="00FB3EA1">
            <w:pPr>
              <w:pStyle w:val="ListParagraph"/>
              <w:widowControl w:val="0"/>
              <w:numPr>
                <w:ilvl w:val="0"/>
                <w:numId w:val="29"/>
              </w:numPr>
              <w:spacing w:after="0" w:line="360" w:lineRule="auto"/>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156141C" w14:textId="6052DFF9" w:rsidR="00480DA7" w:rsidRPr="00CC79C2" w:rsidRDefault="00480DA7" w:rsidP="00280EA0">
            <w:pPr>
              <w:widowControl w:val="0"/>
              <w:spacing w:after="0" w:line="360" w:lineRule="auto"/>
              <w:rPr>
                <w:rFonts w:ascii="Times New Roman" w:eastAsia="Times New Roman" w:hAnsi="Times New Roman" w:cs="Times New Roman"/>
                <w:b/>
                <w:sz w:val="26"/>
                <w:szCs w:val="26"/>
              </w:rPr>
            </w:pPr>
          </w:p>
        </w:tc>
        <w:tc>
          <w:tcPr>
            <w:tcW w:w="2055" w:type="dxa"/>
            <w:shd w:val="clear" w:color="auto" w:fill="auto"/>
            <w:tcMar>
              <w:top w:w="100" w:type="dxa"/>
              <w:left w:w="100" w:type="dxa"/>
              <w:bottom w:w="100" w:type="dxa"/>
              <w:right w:w="100" w:type="dxa"/>
            </w:tcMar>
          </w:tcPr>
          <w:p w14:paraId="7E4E3808" w14:textId="49D8D635" w:rsidR="00480DA7" w:rsidRDefault="00E66A9A" w:rsidP="00280EA0">
            <w:pPr>
              <w:widowControl w:val="0"/>
              <w:spacing w:after="0" w:line="360" w:lineRule="auto"/>
              <w:rPr>
                <w:rFonts w:ascii="Times New Roman" w:eastAsia="Times New Roman" w:hAnsi="Times New Roman" w:cs="Times New Roman"/>
                <w:sz w:val="26"/>
                <w:szCs w:val="26"/>
              </w:rPr>
            </w:pPr>
            <w:r w:rsidRPr="00E66A9A">
              <w:rPr>
                <w:rFonts w:ascii="Times New Roman" w:eastAsia="Times New Roman" w:hAnsi="Times New Roman" w:cs="Times New Roman"/>
                <w:sz w:val="26"/>
                <w:szCs w:val="26"/>
              </w:rPr>
              <w:t>caLam</w:t>
            </w:r>
          </w:p>
        </w:tc>
        <w:tc>
          <w:tcPr>
            <w:tcW w:w="1650" w:type="dxa"/>
            <w:shd w:val="clear" w:color="auto" w:fill="auto"/>
            <w:tcMar>
              <w:top w:w="100" w:type="dxa"/>
              <w:left w:w="100" w:type="dxa"/>
              <w:bottom w:w="100" w:type="dxa"/>
              <w:right w:w="100" w:type="dxa"/>
            </w:tcMar>
          </w:tcPr>
          <w:p w14:paraId="19C87E26" w14:textId="61C04C84" w:rsidR="00480DA7" w:rsidRDefault="00480DA7" w:rsidP="00280EA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r w:rsidR="00FB3EA1">
              <w:rPr>
                <w:rFonts w:ascii="Times New Roman" w:eastAsia="Times New Roman" w:hAnsi="Times New Roman" w:cs="Times New Roman"/>
                <w:sz w:val="26"/>
                <w:szCs w:val="26"/>
              </w:rPr>
              <w:t>255</w:t>
            </w:r>
            <w:r>
              <w:rPr>
                <w:rFonts w:ascii="Times New Roman" w:eastAsia="Times New Roman" w:hAnsi="Times New Roman" w:cs="Times New Roman"/>
                <w:sz w:val="26"/>
                <w:szCs w:val="26"/>
              </w:rPr>
              <w:t>)</w:t>
            </w:r>
          </w:p>
        </w:tc>
        <w:tc>
          <w:tcPr>
            <w:tcW w:w="915" w:type="dxa"/>
            <w:shd w:val="clear" w:color="auto" w:fill="auto"/>
            <w:tcMar>
              <w:top w:w="100" w:type="dxa"/>
              <w:left w:w="100" w:type="dxa"/>
              <w:bottom w:w="100" w:type="dxa"/>
              <w:right w:w="100" w:type="dxa"/>
            </w:tcMar>
          </w:tcPr>
          <w:p w14:paraId="3B9C395E" w14:textId="77777777" w:rsidR="00480DA7" w:rsidRDefault="00480DA7" w:rsidP="00280EA0">
            <w:pPr>
              <w:widowControl w:val="0"/>
              <w:spacing w:after="0" w:line="360" w:lineRule="auto"/>
              <w:rPr>
                <w:rFonts w:ascii="Times New Roman" w:eastAsia="Times New Roman" w:hAnsi="Times New Roman" w:cs="Times New Roman"/>
                <w:sz w:val="26"/>
                <w:szCs w:val="26"/>
              </w:rPr>
            </w:pPr>
          </w:p>
        </w:tc>
        <w:tc>
          <w:tcPr>
            <w:tcW w:w="1635" w:type="dxa"/>
            <w:shd w:val="clear" w:color="auto" w:fill="auto"/>
            <w:tcMar>
              <w:top w:w="100" w:type="dxa"/>
              <w:left w:w="100" w:type="dxa"/>
              <w:bottom w:w="100" w:type="dxa"/>
              <w:right w:w="100" w:type="dxa"/>
            </w:tcMar>
          </w:tcPr>
          <w:p w14:paraId="7351A283" w14:textId="2BBBD305" w:rsidR="00480DA7" w:rsidRDefault="00480DA7"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1DD473DA" w14:textId="19D9B340" w:rsidR="00480DA7" w:rsidRPr="00E66A9A" w:rsidRDefault="00E66A9A"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Ca</w:t>
            </w:r>
            <w:r>
              <w:rPr>
                <w:rFonts w:ascii="Times New Roman" w:eastAsia="Times New Roman" w:hAnsi="Times New Roman" w:cs="Times New Roman"/>
                <w:sz w:val="26"/>
                <w:szCs w:val="26"/>
                <w:lang w:val="vi-VN"/>
              </w:rPr>
              <w:t xml:space="preserve"> làm việc</w:t>
            </w:r>
          </w:p>
        </w:tc>
      </w:tr>
      <w:tr w:rsidR="00480DA7" w14:paraId="04B28A35" w14:textId="77777777" w:rsidTr="00D81145">
        <w:tc>
          <w:tcPr>
            <w:tcW w:w="780" w:type="dxa"/>
            <w:shd w:val="clear" w:color="auto" w:fill="auto"/>
            <w:tcMar>
              <w:top w:w="100" w:type="dxa"/>
              <w:left w:w="100" w:type="dxa"/>
              <w:bottom w:w="100" w:type="dxa"/>
              <w:right w:w="100" w:type="dxa"/>
            </w:tcMar>
          </w:tcPr>
          <w:p w14:paraId="4B5EA5B8" w14:textId="45BCEF96" w:rsidR="00480DA7" w:rsidRPr="00FB3EA1" w:rsidRDefault="00480DA7" w:rsidP="00FB3EA1">
            <w:pPr>
              <w:pStyle w:val="ListParagraph"/>
              <w:widowControl w:val="0"/>
              <w:numPr>
                <w:ilvl w:val="0"/>
                <w:numId w:val="29"/>
              </w:numPr>
              <w:spacing w:after="0" w:line="360" w:lineRule="auto"/>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090872F7" w14:textId="77777777" w:rsidR="00480DA7" w:rsidRPr="00CC79C2" w:rsidRDefault="00480DA7" w:rsidP="00280EA0">
            <w:pPr>
              <w:widowControl w:val="0"/>
              <w:spacing w:after="0" w:line="360" w:lineRule="auto"/>
              <w:rPr>
                <w:rFonts w:ascii="Times New Roman" w:eastAsia="Times New Roman" w:hAnsi="Times New Roman" w:cs="Times New Roman"/>
                <w:b/>
                <w:sz w:val="26"/>
                <w:szCs w:val="26"/>
              </w:rPr>
            </w:pPr>
          </w:p>
        </w:tc>
        <w:tc>
          <w:tcPr>
            <w:tcW w:w="2055" w:type="dxa"/>
            <w:shd w:val="clear" w:color="auto" w:fill="auto"/>
            <w:tcMar>
              <w:top w:w="100" w:type="dxa"/>
              <w:left w:w="100" w:type="dxa"/>
              <w:bottom w:w="100" w:type="dxa"/>
              <w:right w:w="100" w:type="dxa"/>
            </w:tcMar>
          </w:tcPr>
          <w:p w14:paraId="242F2F85" w14:textId="2AD77A1B" w:rsidR="00480DA7" w:rsidRDefault="00E66A9A" w:rsidP="00280EA0">
            <w:pPr>
              <w:widowControl w:val="0"/>
              <w:spacing w:after="0" w:line="360" w:lineRule="auto"/>
              <w:rPr>
                <w:rFonts w:ascii="Times New Roman" w:eastAsia="Times New Roman" w:hAnsi="Times New Roman" w:cs="Times New Roman"/>
                <w:sz w:val="26"/>
                <w:szCs w:val="26"/>
              </w:rPr>
            </w:pPr>
            <w:r w:rsidRPr="00E66A9A">
              <w:rPr>
                <w:rFonts w:ascii="Times New Roman" w:eastAsia="Times New Roman" w:hAnsi="Times New Roman" w:cs="Times New Roman"/>
                <w:sz w:val="26"/>
                <w:szCs w:val="26"/>
              </w:rPr>
              <w:t>ngayLam</w:t>
            </w:r>
          </w:p>
        </w:tc>
        <w:tc>
          <w:tcPr>
            <w:tcW w:w="1650" w:type="dxa"/>
            <w:shd w:val="clear" w:color="auto" w:fill="auto"/>
            <w:tcMar>
              <w:top w:w="100" w:type="dxa"/>
              <w:left w:w="100" w:type="dxa"/>
              <w:bottom w:w="100" w:type="dxa"/>
              <w:right w:w="100" w:type="dxa"/>
            </w:tcMar>
          </w:tcPr>
          <w:p w14:paraId="413EC73A" w14:textId="55994F2F" w:rsidR="00480DA7" w:rsidRPr="00D7652C" w:rsidRDefault="00FB3EA1"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datetime</w:t>
            </w:r>
          </w:p>
        </w:tc>
        <w:tc>
          <w:tcPr>
            <w:tcW w:w="915" w:type="dxa"/>
            <w:shd w:val="clear" w:color="auto" w:fill="auto"/>
            <w:tcMar>
              <w:top w:w="100" w:type="dxa"/>
              <w:left w:w="100" w:type="dxa"/>
              <w:bottom w:w="100" w:type="dxa"/>
              <w:right w:w="100" w:type="dxa"/>
            </w:tcMar>
          </w:tcPr>
          <w:p w14:paraId="206DC19B" w14:textId="77777777" w:rsidR="00480DA7" w:rsidRDefault="00480DA7" w:rsidP="00280EA0">
            <w:pPr>
              <w:widowControl w:val="0"/>
              <w:spacing w:after="0" w:line="360" w:lineRule="auto"/>
              <w:rPr>
                <w:rFonts w:ascii="Times New Roman" w:eastAsia="Times New Roman" w:hAnsi="Times New Roman" w:cs="Times New Roman"/>
                <w:sz w:val="26"/>
                <w:szCs w:val="26"/>
              </w:rPr>
            </w:pPr>
          </w:p>
        </w:tc>
        <w:tc>
          <w:tcPr>
            <w:tcW w:w="1635" w:type="dxa"/>
            <w:shd w:val="clear" w:color="auto" w:fill="auto"/>
            <w:tcMar>
              <w:top w:w="100" w:type="dxa"/>
              <w:left w:w="100" w:type="dxa"/>
              <w:bottom w:w="100" w:type="dxa"/>
              <w:right w:w="100" w:type="dxa"/>
            </w:tcMar>
          </w:tcPr>
          <w:p w14:paraId="2DA9205D" w14:textId="77777777" w:rsidR="00480DA7" w:rsidRDefault="00480DA7" w:rsidP="00280EA0">
            <w:pPr>
              <w:widowControl w:val="0"/>
              <w:spacing w:after="0" w:line="360" w:lineRule="auto"/>
              <w:rPr>
                <w:rFonts w:ascii="Times New Roman" w:eastAsia="Times New Roman" w:hAnsi="Times New Roman" w:cs="Times New Roman"/>
                <w:sz w:val="26"/>
                <w:szCs w:val="26"/>
              </w:rPr>
            </w:pPr>
          </w:p>
        </w:tc>
        <w:tc>
          <w:tcPr>
            <w:tcW w:w="2265" w:type="dxa"/>
            <w:shd w:val="clear" w:color="auto" w:fill="auto"/>
            <w:tcMar>
              <w:top w:w="100" w:type="dxa"/>
              <w:left w:w="100" w:type="dxa"/>
              <w:bottom w:w="100" w:type="dxa"/>
              <w:right w:w="100" w:type="dxa"/>
            </w:tcMar>
          </w:tcPr>
          <w:p w14:paraId="4C4B6D72" w14:textId="2D86DE04" w:rsidR="00480DA7" w:rsidRPr="00E66A9A" w:rsidRDefault="00E66A9A" w:rsidP="00280EA0">
            <w:pPr>
              <w:widowControl w:val="0"/>
              <w:spacing w:after="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Ngày</w:t>
            </w:r>
            <w:r>
              <w:rPr>
                <w:rFonts w:ascii="Times New Roman" w:eastAsia="Times New Roman" w:hAnsi="Times New Roman" w:cs="Times New Roman"/>
                <w:sz w:val="26"/>
                <w:szCs w:val="26"/>
                <w:lang w:val="vi-VN"/>
              </w:rPr>
              <w:t xml:space="preserve"> làm việc</w:t>
            </w:r>
          </w:p>
        </w:tc>
      </w:tr>
    </w:tbl>
    <w:p w14:paraId="416E8032" w14:textId="62BC5D6B" w:rsidR="00795A5E" w:rsidRPr="00257282" w:rsidRDefault="00795A5E" w:rsidP="00280EA0">
      <w:pPr>
        <w:spacing w:line="360" w:lineRule="auto"/>
        <w:rPr>
          <w:lang w:val="vi-VN"/>
        </w:rPr>
      </w:pPr>
    </w:p>
    <w:p w14:paraId="080823AA" w14:textId="4664DF88" w:rsidR="00980406" w:rsidRPr="00235D0B" w:rsidRDefault="00CC79C2" w:rsidP="00280EA0">
      <w:pPr>
        <w:pStyle w:val="Heading4"/>
        <w:spacing w:line="360" w:lineRule="auto"/>
      </w:pPr>
      <w:r>
        <w:t>Bảng 2.2.1</w:t>
      </w:r>
      <w:r w:rsidR="000F7FC8">
        <w:t>0</w:t>
      </w:r>
      <w:r>
        <w:t>: LichLamViec (Lịch làm việc)</w:t>
      </w:r>
    </w:p>
    <w:p w14:paraId="6C099179" w14:textId="4A7B3F90" w:rsidR="002E402E" w:rsidRPr="002E402E" w:rsidRDefault="002E402E" w:rsidP="002E402E">
      <w:r>
        <w:br w:type="page"/>
      </w:r>
    </w:p>
    <w:p w14:paraId="1978AB2C" w14:textId="6D154C06" w:rsidR="00C47CC9" w:rsidRPr="00CC79C2" w:rsidRDefault="00FB5048" w:rsidP="00280EA0">
      <w:pPr>
        <w:pStyle w:val="Heading1"/>
        <w:spacing w:line="360" w:lineRule="auto"/>
        <w:rPr>
          <w:rFonts w:cs="Times New Roman"/>
          <w:sz w:val="26"/>
          <w:szCs w:val="26"/>
        </w:rPr>
      </w:pPr>
      <w:bookmarkStart w:id="47" w:name="_Toc179146116"/>
      <w:bookmarkStart w:id="48" w:name="_Toc180955953"/>
      <w:r w:rsidRPr="00235D0B">
        <w:rPr>
          <w:rFonts w:cs="Times New Roman"/>
          <w:sz w:val="26"/>
          <w:szCs w:val="26"/>
        </w:rPr>
        <w:lastRenderedPageBreak/>
        <w:t>3. Một số màn hình thiết kế:</w:t>
      </w:r>
      <w:bookmarkEnd w:id="47"/>
      <w:bookmarkEnd w:id="48"/>
      <w:r w:rsidRPr="00235D0B">
        <w:rPr>
          <w:rFonts w:cs="Times New Roman"/>
          <w:sz w:val="26"/>
          <w:szCs w:val="26"/>
        </w:rPr>
        <w:t xml:space="preserve"> </w:t>
      </w:r>
    </w:p>
    <w:p w14:paraId="38C389E9" w14:textId="5735E21A" w:rsidR="00FB5048" w:rsidRPr="00235D0B" w:rsidRDefault="00D0427D" w:rsidP="00A27B42">
      <w:pPr>
        <w:pStyle w:val="Heading2"/>
        <w:numPr>
          <w:ilvl w:val="0"/>
          <w:numId w:val="1"/>
        </w:numPr>
        <w:spacing w:line="360" w:lineRule="auto"/>
        <w:rPr>
          <w:rFonts w:cs="Times New Roman"/>
        </w:rPr>
      </w:pPr>
      <w:bookmarkStart w:id="49" w:name="_Toc179146117"/>
      <w:bookmarkStart w:id="50" w:name="_Toc180955954"/>
      <w:r w:rsidRPr="00235D0B">
        <w:rPr>
          <w:rFonts w:cs="Times New Roman"/>
        </w:rPr>
        <w:t xml:space="preserve">Màn hình </w:t>
      </w:r>
      <w:r w:rsidR="00BF20C8">
        <w:rPr>
          <w:rFonts w:cs="Times New Roman"/>
        </w:rPr>
        <w:t>Đ</w:t>
      </w:r>
      <w:r w:rsidRPr="00235D0B">
        <w:rPr>
          <w:rFonts w:cs="Times New Roman"/>
        </w:rPr>
        <w:t>ăng nhập</w:t>
      </w:r>
      <w:bookmarkEnd w:id="49"/>
      <w:bookmarkEnd w:id="50"/>
    </w:p>
    <w:p w14:paraId="637BCF8C" w14:textId="77777777" w:rsidR="004C7A22" w:rsidRPr="00235D0B" w:rsidRDefault="004C7A22" w:rsidP="00280EA0">
      <w:pPr>
        <w:spacing w:line="360" w:lineRule="auto"/>
        <w:rPr>
          <w:rFonts w:ascii="Times New Roman" w:hAnsi="Times New Roman" w:cs="Times New Roman"/>
          <w:sz w:val="26"/>
          <w:szCs w:val="26"/>
        </w:rPr>
      </w:pPr>
    </w:p>
    <w:p w14:paraId="5E2D1065" w14:textId="79B45E7D" w:rsidR="00D0427D" w:rsidRPr="008C79F2" w:rsidRDefault="00A85757" w:rsidP="00280EA0">
      <w:pPr>
        <w:spacing w:after="120" w:line="360" w:lineRule="auto"/>
        <w:ind w:left="360"/>
        <w:jc w:val="center"/>
        <w:rPr>
          <w:rFonts w:ascii="Times New Roman" w:hAnsi="Times New Roman" w:cs="Times New Roman"/>
          <w:b/>
          <w:sz w:val="26"/>
          <w:szCs w:val="26"/>
        </w:rPr>
      </w:pPr>
      <w:r w:rsidRPr="00235D0B">
        <w:rPr>
          <w:rFonts w:ascii="Times New Roman" w:hAnsi="Times New Roman" w:cs="Times New Roman"/>
          <w:noProof/>
          <w:sz w:val="26"/>
          <w:szCs w:val="26"/>
        </w:rPr>
        <mc:AlternateContent>
          <mc:Choice Requires="wps">
            <w:drawing>
              <wp:anchor distT="45720" distB="45720" distL="114300" distR="114300" simplePos="0" relativeHeight="251658243" behindDoc="0" locked="0" layoutInCell="1" allowOverlap="1" wp14:anchorId="5B5F3249" wp14:editId="00CDD06D">
                <wp:simplePos x="0" y="0"/>
                <wp:positionH relativeFrom="column">
                  <wp:posOffset>5944812</wp:posOffset>
                </wp:positionH>
                <wp:positionV relativeFrom="paragraph">
                  <wp:posOffset>2766407</wp:posOffset>
                </wp:positionV>
                <wp:extent cx="482600" cy="389467"/>
                <wp:effectExtent l="0" t="0" r="0" b="0"/>
                <wp:wrapNone/>
                <wp:docPr id="806304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82600" cy="389467"/>
                        </a:xfrm>
                        <a:prstGeom prst="rect">
                          <a:avLst/>
                        </a:prstGeom>
                        <a:noFill/>
                        <a:ln w="9525">
                          <a:noFill/>
                          <a:miter lim="800000"/>
                          <a:headEnd/>
                          <a:tailEnd/>
                        </a:ln>
                      </wps:spPr>
                      <wps:txbx>
                        <w:txbxContent>
                          <w:p w14:paraId="15C9BD15" w14:textId="1A4822CB" w:rsidR="00DF40BB" w:rsidRPr="00FA2D9E" w:rsidRDefault="00DF40BB" w:rsidP="00DF40BB">
                            <w:pPr>
                              <w:rPr>
                                <w:b/>
                                <w:bCs/>
                                <w:color w:val="FF0000"/>
                                <w:sz w:val="32"/>
                                <w:szCs w:val="32"/>
                              </w:rPr>
                            </w:pPr>
                            <w:r w:rsidRPr="00FA2D9E">
                              <w:rPr>
                                <w:b/>
                                <w:bCs/>
                                <w:color w:val="FF0000"/>
                                <w:sz w:val="32"/>
                                <w:szCs w:val="32"/>
                                <w:lang w:val="vi-VN"/>
                              </w:rPr>
                              <w:t>(</w:t>
                            </w:r>
                            <w:r>
                              <w:rPr>
                                <w:b/>
                                <w:bCs/>
                                <w:color w:val="FF0000"/>
                                <w:sz w:val="32"/>
                                <w:szCs w:val="32"/>
                              </w:rPr>
                              <w:t>4</w:t>
                            </w:r>
                            <w:r w:rsidRPr="00FA2D9E">
                              <w:rPr>
                                <w:b/>
                                <w:bCs/>
                                <w:color w:val="FF0000"/>
                                <w:sz w:val="32"/>
                                <w:szCs w:val="32"/>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5F3249" id="_x0000_t202" coordsize="21600,21600" o:spt="202" path="m,l,21600r21600,l21600,xe">
                <v:stroke joinstyle="miter"/>
                <v:path gradientshapeok="t" o:connecttype="rect"/>
              </v:shapetype>
              <v:shape id="Text Box 2" o:spid="_x0000_s1026" type="#_x0000_t202" style="position:absolute;left:0;text-align:left;margin-left:468.1pt;margin-top:217.85pt;width:38pt;height:30.65pt;flip:x;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" filled="f" stroked="f">
                <v:textbox>
                  <w:txbxContent>
                    <w:p w14:paraId="15C9BD15" w14:textId="1A4822CB" w:rsidR="00DF40BB" w:rsidRPr="00FA2D9E" w:rsidRDefault="00DF40BB" w:rsidP="00DF40BB">
                      <w:pPr>
                        <w:rPr>
                          <w:b/>
                          <w:bCs/>
                          <w:color w:val="FF0000"/>
                          <w:sz w:val="32"/>
                          <w:szCs w:val="32"/>
                        </w:rPr>
                      </w:pPr>
                      <w:r w:rsidRPr="00FA2D9E">
                        <w:rPr>
                          <w:b/>
                          <w:bCs/>
                          <w:color w:val="FF0000"/>
                          <w:sz w:val="32"/>
                          <w:szCs w:val="32"/>
                          <w:lang w:val="vi-VN"/>
                        </w:rPr>
                        <w:t>(</w:t>
                      </w:r>
                      <w:r>
                        <w:rPr>
                          <w:b/>
                          <w:bCs/>
                          <w:color w:val="FF0000"/>
                          <w:sz w:val="32"/>
                          <w:szCs w:val="32"/>
                        </w:rPr>
                        <w:t>4</w:t>
                      </w:r>
                      <w:r w:rsidRPr="00FA2D9E">
                        <w:rPr>
                          <w:b/>
                          <w:bCs/>
                          <w:color w:val="FF0000"/>
                          <w:sz w:val="32"/>
                          <w:szCs w:val="32"/>
                          <w:lang w:val="vi-VN"/>
                        </w:rPr>
                        <w:t>)</w:t>
                      </w:r>
                    </w:p>
                  </w:txbxContent>
                </v:textbox>
              </v:shape>
            </w:pict>
          </mc:Fallback>
        </mc:AlternateContent>
      </w:r>
      <w:r w:rsidRPr="00235D0B">
        <w:rPr>
          <w:rFonts w:ascii="Times New Roman" w:hAnsi="Times New Roman" w:cs="Times New Roman"/>
          <w:noProof/>
          <w:sz w:val="26"/>
          <w:szCs w:val="26"/>
        </w:rPr>
        <mc:AlternateContent>
          <mc:Choice Requires="wps">
            <w:drawing>
              <wp:anchor distT="45720" distB="45720" distL="114300" distR="114300" simplePos="0" relativeHeight="251658242" behindDoc="0" locked="0" layoutInCell="1" allowOverlap="1" wp14:anchorId="07630372" wp14:editId="4F2C2601">
                <wp:simplePos x="0" y="0"/>
                <wp:positionH relativeFrom="column">
                  <wp:posOffset>3568065</wp:posOffset>
                </wp:positionH>
                <wp:positionV relativeFrom="paragraph">
                  <wp:posOffset>2747472</wp:posOffset>
                </wp:positionV>
                <wp:extent cx="440267" cy="431800"/>
                <wp:effectExtent l="0" t="0" r="0" b="6350"/>
                <wp:wrapNone/>
                <wp:docPr id="2040428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40267" cy="431800"/>
                        </a:xfrm>
                        <a:prstGeom prst="rect">
                          <a:avLst/>
                        </a:prstGeom>
                        <a:noFill/>
                        <a:ln w="9525">
                          <a:noFill/>
                          <a:miter lim="800000"/>
                          <a:headEnd/>
                          <a:tailEnd/>
                        </a:ln>
                      </wps:spPr>
                      <wps:txbx>
                        <w:txbxContent>
                          <w:p w14:paraId="047AB30E" w14:textId="6DD114D3" w:rsidR="00DF40BB" w:rsidRPr="00FA2D9E" w:rsidRDefault="00DF40BB" w:rsidP="00DF40BB">
                            <w:pPr>
                              <w:rPr>
                                <w:b/>
                                <w:bCs/>
                                <w:color w:val="FF0000"/>
                                <w:sz w:val="32"/>
                                <w:szCs w:val="32"/>
                              </w:rPr>
                            </w:pPr>
                            <w:r w:rsidRPr="00FA2D9E">
                              <w:rPr>
                                <w:b/>
                                <w:bCs/>
                                <w:color w:val="FF0000"/>
                                <w:sz w:val="32"/>
                                <w:szCs w:val="32"/>
                                <w:lang w:val="vi-VN"/>
                              </w:rPr>
                              <w:t>(</w:t>
                            </w:r>
                            <w:r>
                              <w:rPr>
                                <w:b/>
                                <w:bCs/>
                                <w:color w:val="FF0000"/>
                                <w:sz w:val="32"/>
                                <w:szCs w:val="32"/>
                              </w:rPr>
                              <w:t>3</w:t>
                            </w:r>
                            <w:r w:rsidRPr="00FA2D9E">
                              <w:rPr>
                                <w:b/>
                                <w:bCs/>
                                <w:color w:val="FF0000"/>
                                <w:sz w:val="32"/>
                                <w:szCs w:val="32"/>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30372" id="_x0000_s1027" type="#_x0000_t202" style="position:absolute;left:0;text-align:left;margin-left:280.95pt;margin-top:216.35pt;width:34.65pt;height:34pt;flip:x;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" filled="f" stroked="f">
                <v:textbox>
                  <w:txbxContent>
                    <w:p w14:paraId="047AB30E" w14:textId="6DD114D3" w:rsidR="00DF40BB" w:rsidRPr="00FA2D9E" w:rsidRDefault="00DF40BB" w:rsidP="00DF40BB">
                      <w:pPr>
                        <w:rPr>
                          <w:b/>
                          <w:bCs/>
                          <w:color w:val="FF0000"/>
                          <w:sz w:val="32"/>
                          <w:szCs w:val="32"/>
                        </w:rPr>
                      </w:pPr>
                      <w:r w:rsidRPr="00FA2D9E">
                        <w:rPr>
                          <w:b/>
                          <w:bCs/>
                          <w:color w:val="FF0000"/>
                          <w:sz w:val="32"/>
                          <w:szCs w:val="32"/>
                          <w:lang w:val="vi-VN"/>
                        </w:rPr>
                        <w:t>(</w:t>
                      </w:r>
                      <w:r>
                        <w:rPr>
                          <w:b/>
                          <w:bCs/>
                          <w:color w:val="FF0000"/>
                          <w:sz w:val="32"/>
                          <w:szCs w:val="32"/>
                        </w:rPr>
                        <w:t>3</w:t>
                      </w:r>
                      <w:r w:rsidRPr="00FA2D9E">
                        <w:rPr>
                          <w:b/>
                          <w:bCs/>
                          <w:color w:val="FF0000"/>
                          <w:sz w:val="32"/>
                          <w:szCs w:val="32"/>
                          <w:lang w:val="vi-VN"/>
                        </w:rPr>
                        <w:t>)</w:t>
                      </w:r>
                    </w:p>
                  </w:txbxContent>
                </v:textbox>
              </v:shape>
            </w:pict>
          </mc:Fallback>
        </mc:AlternateContent>
      </w:r>
      <w:r w:rsidRPr="00235D0B">
        <w:rPr>
          <w:rFonts w:ascii="Times New Roman" w:hAnsi="Times New Roman" w:cs="Times New Roman"/>
          <w:noProof/>
          <w:sz w:val="26"/>
          <w:szCs w:val="26"/>
        </w:rPr>
        <mc:AlternateContent>
          <mc:Choice Requires="wps">
            <w:drawing>
              <wp:anchor distT="45720" distB="45720" distL="114300" distR="114300" simplePos="0" relativeHeight="251658244" behindDoc="0" locked="0" layoutInCell="1" allowOverlap="1" wp14:anchorId="763FF73F" wp14:editId="5D59EEE7">
                <wp:simplePos x="0" y="0"/>
                <wp:positionH relativeFrom="column">
                  <wp:posOffset>5950874</wp:posOffset>
                </wp:positionH>
                <wp:positionV relativeFrom="paragraph">
                  <wp:posOffset>1993381</wp:posOffset>
                </wp:positionV>
                <wp:extent cx="482600" cy="389467"/>
                <wp:effectExtent l="0" t="0" r="0" b="0"/>
                <wp:wrapNone/>
                <wp:docPr id="1810674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82600" cy="389467"/>
                        </a:xfrm>
                        <a:prstGeom prst="rect">
                          <a:avLst/>
                        </a:prstGeom>
                        <a:noFill/>
                        <a:ln w="9525">
                          <a:noFill/>
                          <a:miter lim="800000"/>
                          <a:headEnd/>
                          <a:tailEnd/>
                        </a:ln>
                      </wps:spPr>
                      <wps:txbx>
                        <w:txbxContent>
                          <w:p w14:paraId="51176A7A" w14:textId="2BDE67C9" w:rsidR="001109F0" w:rsidRPr="00FA2D9E" w:rsidRDefault="001109F0" w:rsidP="001109F0">
                            <w:pPr>
                              <w:rPr>
                                <w:b/>
                                <w:bCs/>
                                <w:color w:val="FF0000"/>
                                <w:sz w:val="32"/>
                                <w:szCs w:val="32"/>
                              </w:rPr>
                            </w:pPr>
                            <w:r w:rsidRPr="00FA2D9E">
                              <w:rPr>
                                <w:b/>
                                <w:bCs/>
                                <w:color w:val="FF0000"/>
                                <w:sz w:val="32"/>
                                <w:szCs w:val="32"/>
                                <w:lang w:val="vi-VN"/>
                              </w:rPr>
                              <w:t>(</w:t>
                            </w:r>
                            <w:r>
                              <w:rPr>
                                <w:b/>
                                <w:bCs/>
                                <w:color w:val="FF0000"/>
                                <w:sz w:val="32"/>
                                <w:szCs w:val="32"/>
                              </w:rPr>
                              <w:t>5</w:t>
                            </w:r>
                            <w:r w:rsidRPr="00FA2D9E">
                              <w:rPr>
                                <w:b/>
                                <w:bCs/>
                                <w:color w:val="FF0000"/>
                                <w:sz w:val="32"/>
                                <w:szCs w:val="32"/>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FF73F" id="_x0000_s1028" type="#_x0000_t202" style="position:absolute;left:0;text-align:left;margin-left:468.55pt;margin-top:156.95pt;width:38pt;height:30.65pt;flip:x;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" filled="f" stroked="f">
                <v:textbox>
                  <w:txbxContent>
                    <w:p w14:paraId="51176A7A" w14:textId="2BDE67C9" w:rsidR="001109F0" w:rsidRPr="00FA2D9E" w:rsidRDefault="001109F0" w:rsidP="001109F0">
                      <w:pPr>
                        <w:rPr>
                          <w:b/>
                          <w:bCs/>
                          <w:color w:val="FF0000"/>
                          <w:sz w:val="32"/>
                          <w:szCs w:val="32"/>
                        </w:rPr>
                      </w:pPr>
                      <w:r w:rsidRPr="00FA2D9E">
                        <w:rPr>
                          <w:b/>
                          <w:bCs/>
                          <w:color w:val="FF0000"/>
                          <w:sz w:val="32"/>
                          <w:szCs w:val="32"/>
                          <w:lang w:val="vi-VN"/>
                        </w:rPr>
                        <w:t>(</w:t>
                      </w:r>
                      <w:r>
                        <w:rPr>
                          <w:b/>
                          <w:bCs/>
                          <w:color w:val="FF0000"/>
                          <w:sz w:val="32"/>
                          <w:szCs w:val="32"/>
                        </w:rPr>
                        <w:t>5</w:t>
                      </w:r>
                      <w:r w:rsidRPr="00FA2D9E">
                        <w:rPr>
                          <w:b/>
                          <w:bCs/>
                          <w:color w:val="FF0000"/>
                          <w:sz w:val="32"/>
                          <w:szCs w:val="32"/>
                          <w:lang w:val="vi-VN"/>
                        </w:rPr>
                        <w:t>)</w:t>
                      </w:r>
                    </w:p>
                  </w:txbxContent>
                </v:textbox>
              </v:shape>
            </w:pict>
          </mc:Fallback>
        </mc:AlternateContent>
      </w:r>
      <w:r w:rsidRPr="00235D0B">
        <w:rPr>
          <w:rFonts w:ascii="Times New Roman" w:hAnsi="Times New Roman" w:cs="Times New Roman"/>
          <w:noProof/>
          <w:sz w:val="26"/>
          <w:szCs w:val="26"/>
        </w:rPr>
        <mc:AlternateContent>
          <mc:Choice Requires="wps">
            <w:drawing>
              <wp:anchor distT="45720" distB="45720" distL="114300" distR="114300" simplePos="0" relativeHeight="251658241" behindDoc="0" locked="0" layoutInCell="1" allowOverlap="1" wp14:anchorId="7AAFADEA" wp14:editId="48AFD159">
                <wp:simplePos x="0" y="0"/>
                <wp:positionH relativeFrom="page">
                  <wp:posOffset>5070821</wp:posOffset>
                </wp:positionH>
                <wp:positionV relativeFrom="paragraph">
                  <wp:posOffset>1994477</wp:posOffset>
                </wp:positionV>
                <wp:extent cx="443788" cy="431800"/>
                <wp:effectExtent l="0" t="0" r="0" b="6350"/>
                <wp:wrapNone/>
                <wp:docPr id="2059740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43788" cy="431800"/>
                        </a:xfrm>
                        <a:prstGeom prst="rect">
                          <a:avLst/>
                        </a:prstGeom>
                        <a:noFill/>
                        <a:ln w="9525">
                          <a:noFill/>
                          <a:miter lim="800000"/>
                          <a:headEnd/>
                          <a:tailEnd/>
                        </a:ln>
                      </wps:spPr>
                      <wps:txbx>
                        <w:txbxContent>
                          <w:p w14:paraId="61144D7D" w14:textId="4A07160E" w:rsidR="00DF40BB" w:rsidRPr="00FA2D9E" w:rsidRDefault="00DF40BB" w:rsidP="00DF40BB">
                            <w:pPr>
                              <w:rPr>
                                <w:b/>
                                <w:bCs/>
                                <w:color w:val="FF0000"/>
                                <w:sz w:val="32"/>
                                <w:szCs w:val="32"/>
                              </w:rPr>
                            </w:pPr>
                            <w:r w:rsidRPr="00FA2D9E">
                              <w:rPr>
                                <w:b/>
                                <w:bCs/>
                                <w:color w:val="FF0000"/>
                                <w:sz w:val="32"/>
                                <w:szCs w:val="32"/>
                                <w:lang w:val="vi-VN"/>
                              </w:rPr>
                              <w:t>(</w:t>
                            </w:r>
                            <w:r>
                              <w:rPr>
                                <w:b/>
                                <w:bCs/>
                                <w:color w:val="FF0000"/>
                                <w:sz w:val="32"/>
                                <w:szCs w:val="32"/>
                              </w:rPr>
                              <w:t>2</w:t>
                            </w:r>
                            <w:r w:rsidRPr="00FA2D9E">
                              <w:rPr>
                                <w:b/>
                                <w:bCs/>
                                <w:color w:val="FF0000"/>
                                <w:sz w:val="32"/>
                                <w:szCs w:val="32"/>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FADEA" id="_x0000_s1029" type="#_x0000_t202" style="position:absolute;left:0;text-align:left;margin-left:399.3pt;margin-top:157.05pt;width:34.95pt;height:34pt;flip:x;z-index:251658241;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" filled="f" stroked="f">
                <v:textbox>
                  <w:txbxContent>
                    <w:p w14:paraId="61144D7D" w14:textId="4A07160E" w:rsidR="00DF40BB" w:rsidRPr="00FA2D9E" w:rsidRDefault="00DF40BB" w:rsidP="00DF40BB">
                      <w:pPr>
                        <w:rPr>
                          <w:b/>
                          <w:bCs/>
                          <w:color w:val="FF0000"/>
                          <w:sz w:val="32"/>
                          <w:szCs w:val="32"/>
                        </w:rPr>
                      </w:pPr>
                      <w:r w:rsidRPr="00FA2D9E">
                        <w:rPr>
                          <w:b/>
                          <w:bCs/>
                          <w:color w:val="FF0000"/>
                          <w:sz w:val="32"/>
                          <w:szCs w:val="32"/>
                          <w:lang w:val="vi-VN"/>
                        </w:rPr>
                        <w:t>(</w:t>
                      </w:r>
                      <w:r>
                        <w:rPr>
                          <w:b/>
                          <w:bCs/>
                          <w:color w:val="FF0000"/>
                          <w:sz w:val="32"/>
                          <w:szCs w:val="32"/>
                        </w:rPr>
                        <w:t>2</w:t>
                      </w:r>
                      <w:r w:rsidRPr="00FA2D9E">
                        <w:rPr>
                          <w:b/>
                          <w:bCs/>
                          <w:color w:val="FF0000"/>
                          <w:sz w:val="32"/>
                          <w:szCs w:val="32"/>
                          <w:lang w:val="vi-VN"/>
                        </w:rPr>
                        <w:t>)</w:t>
                      </w:r>
                    </w:p>
                  </w:txbxContent>
                </v:textbox>
                <w10:wrap anchorx="page"/>
              </v:shape>
            </w:pict>
          </mc:Fallback>
        </mc:AlternateContent>
      </w:r>
      <w:r w:rsidRPr="00235D0B">
        <w:rPr>
          <w:rFonts w:ascii="Times New Roman" w:hAnsi="Times New Roman" w:cs="Times New Roman"/>
          <w:noProof/>
          <w:sz w:val="26"/>
          <w:szCs w:val="26"/>
        </w:rPr>
        <mc:AlternateContent>
          <mc:Choice Requires="wps">
            <w:drawing>
              <wp:anchor distT="45720" distB="45720" distL="114300" distR="114300" simplePos="0" relativeHeight="251658240" behindDoc="0" locked="0" layoutInCell="1" allowOverlap="1" wp14:anchorId="50021342" wp14:editId="745CB5D1">
                <wp:simplePos x="0" y="0"/>
                <wp:positionH relativeFrom="column">
                  <wp:posOffset>5432945</wp:posOffset>
                </wp:positionH>
                <wp:positionV relativeFrom="paragraph">
                  <wp:posOffset>1362018</wp:posOffset>
                </wp:positionV>
                <wp:extent cx="460815" cy="431800"/>
                <wp:effectExtent l="0" t="0" r="0" b="6350"/>
                <wp:wrapNone/>
                <wp:docPr id="17300257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60815" cy="431800"/>
                        </a:xfrm>
                        <a:prstGeom prst="rect">
                          <a:avLst/>
                        </a:prstGeom>
                        <a:noFill/>
                        <a:ln w="9525">
                          <a:noFill/>
                          <a:miter lim="800000"/>
                          <a:headEnd/>
                          <a:tailEnd/>
                        </a:ln>
                      </wps:spPr>
                      <wps:txbx>
                        <w:txbxContent>
                          <w:p w14:paraId="4BE4B2E2" w14:textId="20040187" w:rsidR="000B44EC" w:rsidRPr="00FA2D9E" w:rsidRDefault="000B44EC" w:rsidP="000B44EC">
                            <w:pPr>
                              <w:rPr>
                                <w:b/>
                                <w:bCs/>
                                <w:color w:val="FF0000"/>
                                <w:sz w:val="32"/>
                                <w:szCs w:val="32"/>
                              </w:rPr>
                            </w:pPr>
                            <w:r w:rsidRPr="00FA2D9E">
                              <w:rPr>
                                <w:b/>
                                <w:bCs/>
                                <w:color w:val="FF0000"/>
                                <w:sz w:val="32"/>
                                <w:szCs w:val="32"/>
                                <w:lang w:val="vi-VN"/>
                              </w:rPr>
                              <w:t>(</w:t>
                            </w:r>
                            <w:r w:rsidR="001F0526">
                              <w:rPr>
                                <w:b/>
                                <w:bCs/>
                                <w:color w:val="FF0000"/>
                                <w:sz w:val="32"/>
                                <w:szCs w:val="32"/>
                              </w:rPr>
                              <w:t>1</w:t>
                            </w:r>
                            <w:r w:rsidRPr="00FA2D9E">
                              <w:rPr>
                                <w:b/>
                                <w:bCs/>
                                <w:color w:val="FF0000"/>
                                <w:sz w:val="32"/>
                                <w:szCs w:val="32"/>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21342" id="_x0000_s1030" type="#_x0000_t202" style="position:absolute;left:0;text-align:left;margin-left:427.8pt;margin-top:107.25pt;width:36.3pt;height:34pt;flip:x;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" filled="f" stroked="f">
                <v:textbox>
                  <w:txbxContent>
                    <w:p w14:paraId="4BE4B2E2" w14:textId="20040187" w:rsidR="000B44EC" w:rsidRPr="00FA2D9E" w:rsidRDefault="000B44EC" w:rsidP="000B44EC">
                      <w:pPr>
                        <w:rPr>
                          <w:b/>
                          <w:bCs/>
                          <w:color w:val="FF0000"/>
                          <w:sz w:val="32"/>
                          <w:szCs w:val="32"/>
                        </w:rPr>
                      </w:pPr>
                      <w:r w:rsidRPr="00FA2D9E">
                        <w:rPr>
                          <w:b/>
                          <w:bCs/>
                          <w:color w:val="FF0000"/>
                          <w:sz w:val="32"/>
                          <w:szCs w:val="32"/>
                          <w:lang w:val="vi-VN"/>
                        </w:rPr>
                        <w:t>(</w:t>
                      </w:r>
                      <w:r w:rsidR="001F0526">
                        <w:rPr>
                          <w:b/>
                          <w:bCs/>
                          <w:color w:val="FF0000"/>
                          <w:sz w:val="32"/>
                          <w:szCs w:val="32"/>
                        </w:rPr>
                        <w:t>1</w:t>
                      </w:r>
                      <w:r w:rsidRPr="00FA2D9E">
                        <w:rPr>
                          <w:b/>
                          <w:bCs/>
                          <w:color w:val="FF0000"/>
                          <w:sz w:val="32"/>
                          <w:szCs w:val="32"/>
                          <w:lang w:val="vi-VN"/>
                        </w:rPr>
                        <w:t>)</w:t>
                      </w:r>
                    </w:p>
                  </w:txbxContent>
                </v:textbox>
              </v:shape>
            </w:pict>
          </mc:Fallback>
        </mc:AlternateContent>
      </w:r>
      <w:r w:rsidRPr="00A85757">
        <w:rPr>
          <w:rFonts w:ascii="Times New Roman" w:hAnsi="Times New Roman" w:cs="Times New Roman"/>
          <w:b/>
          <w:noProof/>
          <w:sz w:val="26"/>
          <w:szCs w:val="26"/>
        </w:rPr>
        <w:drawing>
          <wp:inline distT="0" distB="0" distL="0" distR="0" wp14:anchorId="64BB3188" wp14:editId="474A2C80">
            <wp:extent cx="6511925" cy="414083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11925" cy="4140835"/>
                    </a:xfrm>
                    <a:prstGeom prst="rect">
                      <a:avLst/>
                    </a:prstGeom>
                  </pic:spPr>
                </pic:pic>
              </a:graphicData>
            </a:graphic>
          </wp:inline>
        </w:drawing>
      </w:r>
    </w:p>
    <w:p w14:paraId="62F6C98F" w14:textId="46B753DA" w:rsidR="006A1C31" w:rsidRPr="00384A40" w:rsidRDefault="004C7A22" w:rsidP="00FB1894">
      <w:pPr>
        <w:pStyle w:val="HINHANH"/>
      </w:pPr>
      <w:bookmarkStart w:id="51" w:name="_Toc179064738"/>
      <w:bookmarkStart w:id="52" w:name="_Toc179147130"/>
      <w:bookmarkStart w:id="53" w:name="_Toc180955986"/>
      <w:r w:rsidRPr="00235D0B">
        <w:t xml:space="preserve">Hình </w:t>
      </w:r>
      <w:r w:rsidR="00781856">
        <w:t>3.</w:t>
      </w:r>
      <w:r w:rsidRPr="00235D0B">
        <w:t xml:space="preserve">1: Màn hình </w:t>
      </w:r>
      <w:r w:rsidR="00BF20C8">
        <w:t>Đ</w:t>
      </w:r>
      <w:r w:rsidRPr="00235D0B">
        <w:t>ăng nhập</w:t>
      </w:r>
      <w:bookmarkEnd w:id="51"/>
      <w:bookmarkEnd w:id="52"/>
      <w:bookmarkEnd w:id="53"/>
    </w:p>
    <w:p w14:paraId="7ED00AB0" w14:textId="56EAFD7B" w:rsidR="005B0528" w:rsidRDefault="00B46706" w:rsidP="00A27B42">
      <w:pPr>
        <w:pStyle w:val="ListParagraph"/>
        <w:numPr>
          <w:ilvl w:val="0"/>
          <w:numId w:val="6"/>
        </w:numPr>
        <w:spacing w:after="120" w:line="360" w:lineRule="auto"/>
        <w:rPr>
          <w:rFonts w:ascii="Times New Roman" w:hAnsi="Times New Roman" w:cs="Times New Roman"/>
          <w:sz w:val="26"/>
          <w:szCs w:val="26"/>
        </w:rPr>
      </w:pPr>
      <w:r>
        <w:rPr>
          <w:rFonts w:ascii="Times New Roman" w:hAnsi="Times New Roman" w:cs="Times New Roman"/>
          <w:bCs/>
          <w:sz w:val="26"/>
          <w:szCs w:val="26"/>
          <w:lang w:val="vi-VN"/>
        </w:rPr>
        <w:t>Chức năng:</w:t>
      </w:r>
      <w:r w:rsidR="00AA70A3">
        <w:rPr>
          <w:rFonts w:ascii="Times New Roman" w:hAnsi="Times New Roman" w:cs="Times New Roman"/>
          <w:bCs/>
          <w:sz w:val="26"/>
          <w:szCs w:val="26"/>
          <w:lang w:val="vi-VN"/>
        </w:rPr>
        <w:t xml:space="preserve"> </w:t>
      </w:r>
      <w:r w:rsidR="002E4DB1">
        <w:rPr>
          <w:rFonts w:ascii="Times New Roman" w:hAnsi="Times New Roman" w:cs="Times New Roman"/>
          <w:bCs/>
          <w:sz w:val="26"/>
          <w:szCs w:val="26"/>
        </w:rPr>
        <w:t xml:space="preserve">Giúp nhân viên </w:t>
      </w:r>
      <w:r w:rsidR="00B94F38">
        <w:rPr>
          <w:rFonts w:ascii="Times New Roman" w:hAnsi="Times New Roman" w:cs="Times New Roman"/>
          <w:bCs/>
          <w:sz w:val="26"/>
          <w:szCs w:val="26"/>
        </w:rPr>
        <w:t>hoặc người quản lý</w:t>
      </w:r>
      <w:r w:rsidR="002E4DB1">
        <w:rPr>
          <w:rFonts w:ascii="Times New Roman" w:hAnsi="Times New Roman" w:cs="Times New Roman"/>
          <w:bCs/>
          <w:sz w:val="26"/>
          <w:szCs w:val="26"/>
        </w:rPr>
        <w:t xml:space="preserve"> </w:t>
      </w:r>
      <w:r w:rsidR="00336F5C">
        <w:rPr>
          <w:rFonts w:ascii="Times New Roman" w:hAnsi="Times New Roman" w:cs="Times New Roman"/>
          <w:bCs/>
          <w:sz w:val="26"/>
          <w:szCs w:val="26"/>
        </w:rPr>
        <w:t>có thể</w:t>
      </w:r>
      <w:r>
        <w:rPr>
          <w:rFonts w:ascii="Times New Roman" w:hAnsi="Times New Roman" w:cs="Times New Roman"/>
          <w:sz w:val="26"/>
          <w:szCs w:val="26"/>
        </w:rPr>
        <w:t xml:space="preserve"> </w:t>
      </w:r>
      <w:r w:rsidR="00AA70A3">
        <w:rPr>
          <w:rFonts w:ascii="Times New Roman" w:hAnsi="Times New Roman" w:cs="Times New Roman"/>
          <w:sz w:val="26"/>
          <w:szCs w:val="26"/>
        </w:rPr>
        <w:t>đ</w:t>
      </w:r>
      <w:r w:rsidR="00C70708">
        <w:rPr>
          <w:rFonts w:ascii="Times New Roman" w:hAnsi="Times New Roman" w:cs="Times New Roman"/>
          <w:sz w:val="26"/>
          <w:szCs w:val="26"/>
        </w:rPr>
        <w:t>ăng nhập</w:t>
      </w:r>
      <w:r w:rsidR="00AA70A3">
        <w:rPr>
          <w:rFonts w:ascii="Times New Roman" w:hAnsi="Times New Roman" w:cs="Times New Roman"/>
          <w:sz w:val="26"/>
          <w:szCs w:val="26"/>
        </w:rPr>
        <w:t xml:space="preserve"> </w:t>
      </w:r>
      <w:r w:rsidR="00336F5C">
        <w:rPr>
          <w:rFonts w:ascii="Times New Roman" w:hAnsi="Times New Roman" w:cs="Times New Roman"/>
          <w:bCs/>
          <w:sz w:val="26"/>
          <w:szCs w:val="26"/>
        </w:rPr>
        <w:t>vào hệ thống</w:t>
      </w:r>
      <w:r w:rsidR="00546013">
        <w:rPr>
          <w:rFonts w:ascii="Times New Roman" w:hAnsi="Times New Roman" w:cs="Times New Roman"/>
          <w:bCs/>
          <w:sz w:val="26"/>
          <w:szCs w:val="26"/>
        </w:rPr>
        <w:t>.</w:t>
      </w:r>
    </w:p>
    <w:p w14:paraId="3B134556" w14:textId="00776E80" w:rsidR="00AD1F30" w:rsidRPr="00546013" w:rsidRDefault="00AD1F30" w:rsidP="00A27B42">
      <w:pPr>
        <w:pStyle w:val="ListParagraph"/>
        <w:numPr>
          <w:ilvl w:val="0"/>
          <w:numId w:val="6"/>
        </w:numPr>
        <w:spacing w:after="120" w:line="360" w:lineRule="auto"/>
        <w:rPr>
          <w:rFonts w:ascii="Times New Roman" w:hAnsi="Times New Roman" w:cs="Times New Roman"/>
          <w:bCs/>
          <w:sz w:val="26"/>
          <w:szCs w:val="26"/>
        </w:rPr>
      </w:pPr>
      <w:r>
        <w:rPr>
          <w:rFonts w:ascii="Times New Roman" w:hAnsi="Times New Roman" w:cs="Times New Roman"/>
          <w:bCs/>
          <w:sz w:val="26"/>
          <w:szCs w:val="26"/>
        </w:rPr>
        <w:t xml:space="preserve">Mô tả: </w:t>
      </w:r>
    </w:p>
    <w:p w14:paraId="03C1EC53" w14:textId="1BE515E2" w:rsidR="005B0528" w:rsidRDefault="007D065C" w:rsidP="00A27B42">
      <w:pPr>
        <w:pStyle w:val="ListParagraph"/>
        <w:numPr>
          <w:ilvl w:val="0"/>
          <w:numId w:val="2"/>
        </w:numPr>
        <w:spacing w:after="12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Ô n</w:t>
      </w:r>
      <w:r w:rsidR="001C3EBF">
        <w:rPr>
          <w:rFonts w:ascii="Times New Roman" w:hAnsi="Times New Roman" w:cs="Times New Roman"/>
          <w:bCs/>
          <w:sz w:val="26"/>
          <w:szCs w:val="26"/>
          <w:lang w:val="vi-VN"/>
        </w:rPr>
        <w:t>hập tên đăng nhập</w:t>
      </w:r>
      <w:r w:rsidR="024F17BC" w:rsidRPr="38E15DFB">
        <w:rPr>
          <w:rFonts w:ascii="Times New Roman" w:hAnsi="Times New Roman" w:cs="Times New Roman"/>
          <w:sz w:val="26"/>
          <w:szCs w:val="26"/>
          <w:lang w:val="vi-VN"/>
        </w:rPr>
        <w:t>:</w:t>
      </w:r>
      <w:r w:rsidR="00B82158">
        <w:rPr>
          <w:rFonts w:ascii="Times New Roman" w:hAnsi="Times New Roman" w:cs="Times New Roman"/>
          <w:sz w:val="26"/>
          <w:szCs w:val="26"/>
        </w:rPr>
        <w:t xml:space="preserve"> </w:t>
      </w:r>
      <w:r w:rsidR="00795373">
        <w:rPr>
          <w:rFonts w:ascii="Times New Roman" w:hAnsi="Times New Roman" w:cs="Times New Roman"/>
          <w:sz w:val="26"/>
          <w:szCs w:val="26"/>
        </w:rPr>
        <w:t>Nhập tên đăng nhập.</w:t>
      </w:r>
    </w:p>
    <w:p w14:paraId="171B71DC" w14:textId="11A214A0" w:rsidR="007608D0" w:rsidRDefault="007608D0" w:rsidP="00A27B42">
      <w:pPr>
        <w:pStyle w:val="ListParagraph"/>
        <w:numPr>
          <w:ilvl w:val="0"/>
          <w:numId w:val="2"/>
        </w:numPr>
        <w:spacing w:after="120" w:line="360" w:lineRule="auto"/>
        <w:rPr>
          <w:rFonts w:ascii="Times New Roman" w:hAnsi="Times New Roman" w:cs="Times New Roman"/>
          <w:bCs/>
          <w:sz w:val="26"/>
          <w:szCs w:val="26"/>
          <w:lang w:val="vi-VN"/>
        </w:rPr>
      </w:pPr>
      <w:r w:rsidRPr="00235D0B">
        <w:rPr>
          <w:rFonts w:ascii="Times New Roman" w:hAnsi="Times New Roman" w:cs="Times New Roman"/>
          <w:bCs/>
          <w:sz w:val="26"/>
          <w:szCs w:val="26"/>
          <w:lang w:val="vi-VN"/>
        </w:rPr>
        <w:t>Ô nhập mật khẩu</w:t>
      </w:r>
      <w:r w:rsidR="00F3160A">
        <w:rPr>
          <w:rFonts w:ascii="Times New Roman" w:hAnsi="Times New Roman" w:cs="Times New Roman"/>
          <w:bCs/>
          <w:sz w:val="26"/>
          <w:szCs w:val="26"/>
        </w:rPr>
        <w:t xml:space="preserve">: </w:t>
      </w:r>
      <w:r w:rsidR="00795373">
        <w:rPr>
          <w:rFonts w:ascii="Times New Roman" w:hAnsi="Times New Roman" w:cs="Times New Roman"/>
          <w:bCs/>
          <w:sz w:val="26"/>
          <w:szCs w:val="26"/>
        </w:rPr>
        <w:t>Nhập mật khẩu nhân viên</w:t>
      </w:r>
      <w:r w:rsidR="00B94F38">
        <w:rPr>
          <w:rFonts w:ascii="Times New Roman" w:hAnsi="Times New Roman" w:cs="Times New Roman"/>
          <w:bCs/>
          <w:sz w:val="26"/>
          <w:szCs w:val="26"/>
        </w:rPr>
        <w:t>/người quản lý</w:t>
      </w:r>
      <w:r w:rsidR="00795373">
        <w:rPr>
          <w:rFonts w:ascii="Times New Roman" w:hAnsi="Times New Roman" w:cs="Times New Roman"/>
          <w:bCs/>
          <w:sz w:val="26"/>
          <w:szCs w:val="26"/>
        </w:rPr>
        <w:t>.</w:t>
      </w:r>
    </w:p>
    <w:p w14:paraId="6E8A6A5C" w14:textId="77777777" w:rsidR="003859F3" w:rsidRPr="00235D0B" w:rsidRDefault="007608D0" w:rsidP="00A27B42">
      <w:pPr>
        <w:pStyle w:val="ListParagraph"/>
        <w:numPr>
          <w:ilvl w:val="0"/>
          <w:numId w:val="2"/>
        </w:numPr>
        <w:spacing w:after="120" w:line="360" w:lineRule="auto"/>
        <w:rPr>
          <w:rFonts w:ascii="Times New Roman" w:hAnsi="Times New Roman" w:cs="Times New Roman"/>
          <w:sz w:val="26"/>
          <w:szCs w:val="26"/>
          <w:lang w:val="vi-VN"/>
        </w:rPr>
      </w:pPr>
      <w:r w:rsidRPr="003859F3">
        <w:rPr>
          <w:rFonts w:ascii="Times New Roman" w:hAnsi="Times New Roman" w:cs="Times New Roman"/>
          <w:bCs/>
          <w:sz w:val="26"/>
          <w:szCs w:val="26"/>
          <w:lang w:val="vi-VN"/>
        </w:rPr>
        <w:t>Nút đăng nhập</w:t>
      </w:r>
      <w:r w:rsidR="00F4642A" w:rsidRPr="003859F3">
        <w:rPr>
          <w:rFonts w:ascii="Times New Roman" w:hAnsi="Times New Roman" w:cs="Times New Roman"/>
          <w:bCs/>
          <w:sz w:val="26"/>
          <w:szCs w:val="26"/>
        </w:rPr>
        <w:t xml:space="preserve">: </w:t>
      </w:r>
      <w:r w:rsidR="003859F3">
        <w:rPr>
          <w:rFonts w:ascii="Times New Roman" w:hAnsi="Times New Roman" w:cs="Times New Roman"/>
          <w:sz w:val="26"/>
          <w:szCs w:val="26"/>
        </w:rPr>
        <w:t>nếu nhập tên đăng nhập, mật khẩu đầy đủ sẽ thông báo ‘Đăng nhập thành công’, nếu chỉ nhập tên đăng nhập hoặc mật khẩu sẽ thông báo ‘Vui lòng điền đầy đủ thông tin’, và nhập sai tên đăng nhập hoặc mật khẩu thông báo ‘Đăng nhập thất bại’ chú thích ‘Kiểm tra lại thông tin đăng nhập.’</w:t>
      </w:r>
    </w:p>
    <w:p w14:paraId="60372306" w14:textId="7F4885A4" w:rsidR="007608D0" w:rsidRPr="00A85757" w:rsidRDefault="00A85757" w:rsidP="00A27B42">
      <w:pPr>
        <w:pStyle w:val="ListParagraph"/>
        <w:numPr>
          <w:ilvl w:val="0"/>
          <w:numId w:val="2"/>
        </w:numPr>
        <w:spacing w:after="120" w:line="360" w:lineRule="auto"/>
        <w:rPr>
          <w:rFonts w:ascii="Times New Roman" w:hAnsi="Times New Roman" w:cs="Times New Roman"/>
          <w:bCs/>
          <w:sz w:val="26"/>
          <w:szCs w:val="26"/>
          <w:lang w:val="vi-VN"/>
        </w:rPr>
      </w:pPr>
      <w:r>
        <w:rPr>
          <w:rFonts w:ascii="Times New Roman" w:hAnsi="Times New Roman" w:cs="Times New Roman"/>
          <w:sz w:val="26"/>
          <w:szCs w:val="26"/>
        </w:rPr>
        <w:t>Nút th</w:t>
      </w:r>
      <w:r w:rsidR="00B94F38">
        <w:rPr>
          <w:rFonts w:ascii="Times New Roman" w:hAnsi="Times New Roman" w:cs="Times New Roman"/>
          <w:sz w:val="26"/>
          <w:szCs w:val="26"/>
        </w:rPr>
        <w:t>oát</w:t>
      </w:r>
      <w:r>
        <w:rPr>
          <w:rFonts w:ascii="Times New Roman" w:hAnsi="Times New Roman" w:cs="Times New Roman"/>
          <w:sz w:val="26"/>
          <w:szCs w:val="26"/>
        </w:rPr>
        <w:t xml:space="preserve"> nếu nhân viên</w:t>
      </w:r>
      <w:r w:rsidR="00B94F38">
        <w:rPr>
          <w:rFonts w:ascii="Times New Roman" w:hAnsi="Times New Roman" w:cs="Times New Roman"/>
          <w:sz w:val="26"/>
          <w:szCs w:val="26"/>
        </w:rPr>
        <w:t>/người quản lý</w:t>
      </w:r>
      <w:r>
        <w:rPr>
          <w:rFonts w:ascii="Times New Roman" w:hAnsi="Times New Roman" w:cs="Times New Roman"/>
          <w:sz w:val="26"/>
          <w:szCs w:val="26"/>
        </w:rPr>
        <w:t xml:space="preserve"> không muốn đăng nhập vào ứng dụng</w:t>
      </w:r>
      <w:r w:rsidR="5523CA2A" w:rsidRPr="003859F3">
        <w:rPr>
          <w:rFonts w:ascii="Times New Roman" w:hAnsi="Times New Roman" w:cs="Times New Roman"/>
          <w:sz w:val="26"/>
          <w:szCs w:val="26"/>
          <w:lang w:val="vi-VN"/>
        </w:rPr>
        <w:t>.</w:t>
      </w:r>
    </w:p>
    <w:p w14:paraId="06376CCA" w14:textId="4E0EE279" w:rsidR="00A85757" w:rsidRPr="00A85757" w:rsidRDefault="00A85757" w:rsidP="00A85757">
      <w:pPr>
        <w:pStyle w:val="ListParagraph"/>
        <w:numPr>
          <w:ilvl w:val="0"/>
          <w:numId w:val="2"/>
        </w:numPr>
        <w:spacing w:after="120" w:line="360" w:lineRule="auto"/>
        <w:rPr>
          <w:rFonts w:ascii="Times New Roman" w:hAnsi="Times New Roman" w:cs="Times New Roman"/>
          <w:bCs/>
          <w:sz w:val="26"/>
          <w:szCs w:val="26"/>
          <w:lang w:val="vi-VN"/>
        </w:rPr>
      </w:pPr>
      <w:r w:rsidRPr="003859F3">
        <w:rPr>
          <w:rFonts w:ascii="Times New Roman" w:hAnsi="Times New Roman" w:cs="Times New Roman"/>
          <w:sz w:val="26"/>
          <w:szCs w:val="26"/>
          <w:lang w:val="vi-VN"/>
        </w:rPr>
        <w:t>Nút ẩn và hiện mật khẩu nếu nhân viên</w:t>
      </w:r>
      <w:r w:rsidR="00B94F38">
        <w:rPr>
          <w:rFonts w:ascii="Times New Roman" w:hAnsi="Times New Roman" w:cs="Times New Roman"/>
          <w:sz w:val="26"/>
          <w:szCs w:val="26"/>
        </w:rPr>
        <w:t>/người quản lý</w:t>
      </w:r>
      <w:r w:rsidRPr="003859F3">
        <w:rPr>
          <w:rFonts w:ascii="Times New Roman" w:hAnsi="Times New Roman" w:cs="Times New Roman"/>
          <w:sz w:val="26"/>
          <w:szCs w:val="26"/>
          <w:lang w:val="vi-VN"/>
        </w:rPr>
        <w:t xml:space="preserve"> không nhớ kí tự mình </w:t>
      </w:r>
      <w:r w:rsidR="002E364E">
        <w:rPr>
          <w:rFonts w:ascii="Times New Roman" w:hAnsi="Times New Roman" w:cs="Times New Roman"/>
          <w:sz w:val="26"/>
          <w:szCs w:val="26"/>
        </w:rPr>
        <w:t xml:space="preserve"> vừa </w:t>
      </w:r>
      <w:r>
        <w:rPr>
          <w:rFonts w:ascii="Times New Roman" w:hAnsi="Times New Roman" w:cs="Times New Roman"/>
          <w:sz w:val="26"/>
          <w:szCs w:val="26"/>
        </w:rPr>
        <w:t>nhập</w:t>
      </w:r>
      <w:r w:rsidRPr="003859F3">
        <w:rPr>
          <w:rFonts w:ascii="Times New Roman" w:hAnsi="Times New Roman" w:cs="Times New Roman"/>
          <w:sz w:val="26"/>
          <w:szCs w:val="26"/>
          <w:lang w:val="vi-VN"/>
        </w:rPr>
        <w:t>.</w:t>
      </w:r>
    </w:p>
    <w:p w14:paraId="720EC2E5" w14:textId="7E54F893" w:rsidR="004C7A22" w:rsidRPr="00B94F38" w:rsidRDefault="00980406" w:rsidP="00280EA0">
      <w:pPr>
        <w:pStyle w:val="Heading2"/>
        <w:numPr>
          <w:ilvl w:val="0"/>
          <w:numId w:val="1"/>
        </w:numPr>
        <w:spacing w:line="360" w:lineRule="auto"/>
        <w:rPr>
          <w:rFonts w:cs="Times New Roman"/>
        </w:rPr>
      </w:pPr>
      <w:bookmarkStart w:id="54" w:name="_Toc179146118"/>
      <w:bookmarkStart w:id="55" w:name="_Toc180955955"/>
      <w:r w:rsidRPr="00235D0B">
        <w:rPr>
          <w:rFonts w:cs="Times New Roman"/>
        </w:rPr>
        <w:lastRenderedPageBreak/>
        <w:t xml:space="preserve">Màn hình </w:t>
      </w:r>
      <w:r w:rsidR="00BF20C8">
        <w:rPr>
          <w:rFonts w:cs="Times New Roman"/>
        </w:rPr>
        <w:t>T</w:t>
      </w:r>
      <w:r w:rsidR="002B7B43" w:rsidRPr="00235D0B">
        <w:rPr>
          <w:rFonts w:cs="Times New Roman"/>
        </w:rPr>
        <w:t>rang chủ</w:t>
      </w:r>
      <w:bookmarkEnd w:id="54"/>
      <w:bookmarkEnd w:id="55"/>
    </w:p>
    <w:p w14:paraId="31C7FC1E" w14:textId="7A902F06" w:rsidR="000244E2" w:rsidRPr="004C7A22" w:rsidRDefault="0023087B" w:rsidP="00280EA0">
      <w:pPr>
        <w:spacing w:after="120"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658248" behindDoc="0" locked="0" layoutInCell="1" allowOverlap="1" wp14:anchorId="75F9F20A" wp14:editId="409139FF">
                <wp:simplePos x="0" y="0"/>
                <wp:positionH relativeFrom="margin">
                  <wp:align>left</wp:align>
                </wp:positionH>
                <wp:positionV relativeFrom="paragraph">
                  <wp:posOffset>292735</wp:posOffset>
                </wp:positionV>
                <wp:extent cx="1066800" cy="3276600"/>
                <wp:effectExtent l="0" t="0" r="19050" b="19050"/>
                <wp:wrapNone/>
                <wp:docPr id="23" name="Rectangles 23"/>
                <wp:cNvGraphicFramePr/>
                <a:graphic xmlns:a="http://schemas.openxmlformats.org/drawingml/2006/main">
                  <a:graphicData uri="http://schemas.microsoft.com/office/word/2010/wordprocessingShape">
                    <wps:wsp>
                      <wps:cNvSpPr/>
                      <wps:spPr>
                        <a:xfrm>
                          <a:off x="0" y="0"/>
                          <a:ext cx="1066800" cy="327660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B4EB9C1" w14:textId="77777777" w:rsidR="006A384C" w:rsidRDefault="006A384C" w:rsidP="006A384C">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5F9F20A" id="Rectangles 23" o:spid="_x0000_s1031" style="position:absolute;margin-left:0;margin-top:23.05pt;width:84pt;height:258pt;z-index:251658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" filled="f" strokecolor="red" strokeweight="1pt">
                <v:textbox>
                  <w:txbxContent>
                    <w:p w14:paraId="4B4EB9C1" w14:textId="77777777" w:rsidR="006A384C" w:rsidRDefault="006A384C" w:rsidP="006A384C">
                      <w:pPr>
                        <w:jc w:val="center"/>
                        <w:rPr>
                          <w:color w:val="FFFFFF" w:themeColor="background1"/>
                        </w:rPr>
                      </w:pPr>
                    </w:p>
                  </w:txbxContent>
                </v:textbox>
                <w10:wrap anchorx="margin"/>
              </v:rect>
            </w:pict>
          </mc:Fallback>
        </mc:AlternateContent>
      </w:r>
      <w:r>
        <w:rPr>
          <w:noProof/>
        </w:rPr>
        <mc:AlternateContent>
          <mc:Choice Requires="wps">
            <w:drawing>
              <wp:anchor distT="0" distB="0" distL="114300" distR="114300" simplePos="0" relativeHeight="251658252" behindDoc="0" locked="0" layoutInCell="1" allowOverlap="1" wp14:anchorId="03FDBD9D" wp14:editId="0C78BF5C">
                <wp:simplePos x="0" y="0"/>
                <wp:positionH relativeFrom="column">
                  <wp:posOffset>5054600</wp:posOffset>
                </wp:positionH>
                <wp:positionV relativeFrom="paragraph">
                  <wp:posOffset>4445</wp:posOffset>
                </wp:positionV>
                <wp:extent cx="914400" cy="337930"/>
                <wp:effectExtent l="0" t="0" r="0" b="5080"/>
                <wp:wrapNone/>
                <wp:docPr id="9" name="Text Box 9"/>
                <wp:cNvGraphicFramePr/>
                <a:graphic xmlns:a="http://schemas.openxmlformats.org/drawingml/2006/main">
                  <a:graphicData uri="http://schemas.microsoft.com/office/word/2010/wordprocessingShape">
                    <wps:wsp>
                      <wps:cNvSpPr txBox="1"/>
                      <wps:spPr>
                        <a:xfrm>
                          <a:off x="0" y="0"/>
                          <a:ext cx="914400" cy="337930"/>
                        </a:xfrm>
                        <a:prstGeom prst="rect">
                          <a:avLst/>
                        </a:prstGeom>
                        <a:noFill/>
                        <a:ln w="6350">
                          <a:noFill/>
                        </a:ln>
                      </wps:spPr>
                      <wps:txbx>
                        <w:txbxContent>
                          <w:p w14:paraId="5303BA9D" w14:textId="44836B78" w:rsidR="000C0871" w:rsidRPr="000C0871" w:rsidRDefault="000C0871">
                            <w:pPr>
                              <w:rPr>
                                <w:b/>
                                <w:bCs/>
                                <w:color w:val="FF0000"/>
                              </w:rPr>
                            </w:pPr>
                            <w:r w:rsidRPr="000C0871">
                              <w:rPr>
                                <w:b/>
                                <w:bCs/>
                                <w:color w:val="FF0000"/>
                              </w:rPr>
                              <w:t>(</w:t>
                            </w:r>
                            <w:r>
                              <w:rPr>
                                <w:b/>
                                <w:bCs/>
                                <w:color w:val="FF0000"/>
                              </w:rPr>
                              <w:t>3</w:t>
                            </w:r>
                            <w:r w:rsidRPr="000C0871">
                              <w:rPr>
                                <w:b/>
                                <w:bCs/>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FDBD9D" id="Text Box 9" o:spid="_x0000_s1032" type="#_x0000_t202" style="position:absolute;margin-left:398pt;margin-top:.35pt;width:1in;height:26.6pt;z-index:2516582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" filled="f" stroked="f" strokeweight=".5pt">
                <v:textbox>
                  <w:txbxContent>
                    <w:p w14:paraId="5303BA9D" w14:textId="44836B78" w:rsidR="000C0871" w:rsidRPr="000C0871" w:rsidRDefault="000C0871">
                      <w:pPr>
                        <w:rPr>
                          <w:b/>
                          <w:bCs/>
                          <w:color w:val="FF0000"/>
                        </w:rPr>
                      </w:pPr>
                      <w:r w:rsidRPr="000C0871">
                        <w:rPr>
                          <w:b/>
                          <w:bCs/>
                          <w:color w:val="FF0000"/>
                        </w:rPr>
                        <w:t>(</w:t>
                      </w:r>
                      <w:r>
                        <w:rPr>
                          <w:b/>
                          <w:bCs/>
                          <w:color w:val="FF0000"/>
                        </w:rPr>
                        <w:t>3</w:t>
                      </w:r>
                      <w:r w:rsidRPr="000C0871">
                        <w:rPr>
                          <w:b/>
                          <w:bCs/>
                          <w:color w:val="FF0000"/>
                        </w:rPr>
                        <w:t>)</w:t>
                      </w:r>
                    </w:p>
                  </w:txbxContent>
                </v:textbox>
              </v:shape>
            </w:pict>
          </mc:Fallback>
        </mc:AlternateContent>
      </w:r>
      <w:r>
        <w:rPr>
          <w:noProof/>
        </w:rPr>
        <mc:AlternateContent>
          <mc:Choice Requires="wps">
            <w:drawing>
              <wp:anchor distT="0" distB="0" distL="114300" distR="114300" simplePos="0" relativeHeight="251658251" behindDoc="0" locked="0" layoutInCell="1" allowOverlap="1" wp14:anchorId="485398A8" wp14:editId="6FA4F571">
                <wp:simplePos x="0" y="0"/>
                <wp:positionH relativeFrom="margin">
                  <wp:align>right</wp:align>
                </wp:positionH>
                <wp:positionV relativeFrom="paragraph">
                  <wp:posOffset>20320</wp:posOffset>
                </wp:positionV>
                <wp:extent cx="1096010" cy="292100"/>
                <wp:effectExtent l="0" t="0" r="27940" b="12700"/>
                <wp:wrapNone/>
                <wp:docPr id="8" name="Text Box 8"/>
                <wp:cNvGraphicFramePr/>
                <a:graphic xmlns:a="http://schemas.openxmlformats.org/drawingml/2006/main">
                  <a:graphicData uri="http://schemas.microsoft.com/office/word/2010/wordprocessingShape">
                    <wps:wsp>
                      <wps:cNvSpPr txBox="1"/>
                      <wps:spPr>
                        <a:xfrm>
                          <a:off x="0" y="0"/>
                          <a:ext cx="1096010" cy="292100"/>
                        </a:xfrm>
                        <a:prstGeom prst="rect">
                          <a:avLst/>
                        </a:prstGeom>
                        <a:noFill/>
                        <a:ln w="6350">
                          <a:solidFill>
                            <a:srgbClr val="FF0000"/>
                          </a:solidFill>
                        </a:ln>
                      </wps:spPr>
                      <wps:txbx>
                        <w:txbxContent>
                          <w:p w14:paraId="07800E62" w14:textId="77777777" w:rsidR="000C0871" w:rsidRPr="000C0871" w:rsidRDefault="000C0871">
                            <w:pPr>
                              <w:rPr>
                                <w:b/>
                                <w:bCs/>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398A8" id="Text Box 8" o:spid="_x0000_s1033" type="#_x0000_t202" style="position:absolute;margin-left:35.1pt;margin-top:1.6pt;width:86.3pt;height:23pt;z-index:25165825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" filled="f" strokecolor="red" strokeweight=".5pt">
                <v:textbox>
                  <w:txbxContent>
                    <w:p w14:paraId="07800E62" w14:textId="77777777" w:rsidR="000C0871" w:rsidRPr="000C0871" w:rsidRDefault="000C0871">
                      <w:pPr>
                        <w:rPr>
                          <w:b/>
                          <w:bCs/>
                          <w:color w:val="FF0000"/>
                        </w:rPr>
                      </w:pPr>
                    </w:p>
                  </w:txbxContent>
                </v:textbox>
                <w10:wrap anchorx="margin"/>
              </v:shape>
            </w:pict>
          </mc:Fallback>
        </mc:AlternateContent>
      </w:r>
      <w:r>
        <w:rPr>
          <w:noProof/>
        </w:rPr>
        <mc:AlternateContent>
          <mc:Choice Requires="wps">
            <w:drawing>
              <wp:anchor distT="0" distB="0" distL="114300" distR="114300" simplePos="0" relativeHeight="251658250" behindDoc="0" locked="0" layoutInCell="1" allowOverlap="1" wp14:anchorId="26B36B6A" wp14:editId="7C85FF8D">
                <wp:simplePos x="0" y="0"/>
                <wp:positionH relativeFrom="column">
                  <wp:posOffset>234950</wp:posOffset>
                </wp:positionH>
                <wp:positionV relativeFrom="paragraph">
                  <wp:posOffset>6350</wp:posOffset>
                </wp:positionV>
                <wp:extent cx="548640" cy="298174"/>
                <wp:effectExtent l="0" t="0" r="0" b="6985"/>
                <wp:wrapNone/>
                <wp:docPr id="7" name="Text Box 7"/>
                <wp:cNvGraphicFramePr/>
                <a:graphic xmlns:a="http://schemas.openxmlformats.org/drawingml/2006/main">
                  <a:graphicData uri="http://schemas.microsoft.com/office/word/2010/wordprocessingShape">
                    <wps:wsp>
                      <wps:cNvSpPr txBox="1"/>
                      <wps:spPr>
                        <a:xfrm>
                          <a:off x="0" y="0"/>
                          <a:ext cx="548640" cy="298174"/>
                        </a:xfrm>
                        <a:prstGeom prst="rect">
                          <a:avLst/>
                        </a:prstGeom>
                        <a:noFill/>
                        <a:ln w="6350">
                          <a:noFill/>
                        </a:ln>
                      </wps:spPr>
                      <wps:txbx>
                        <w:txbxContent>
                          <w:p w14:paraId="634B39CA" w14:textId="625DC009" w:rsidR="00A451F6" w:rsidRPr="00A451F6" w:rsidRDefault="00A451F6">
                            <w:pPr>
                              <w:rPr>
                                <w:rFonts w:ascii="Times New Roman" w:hAnsi="Times New Roman" w:cs="Times New Roman"/>
                                <w:b/>
                                <w:bCs/>
                                <w:color w:val="FF0000"/>
                                <w:sz w:val="26"/>
                                <w:szCs w:val="26"/>
                              </w:rPr>
                            </w:pPr>
                            <w:r w:rsidRPr="00A451F6">
                              <w:rPr>
                                <w:rFonts w:ascii="Times New Roman" w:hAnsi="Times New Roman" w:cs="Times New Roman"/>
                                <w:b/>
                                <w:bCs/>
                                <w:color w:val="FF0000"/>
                                <w:sz w:val="26"/>
                                <w:szCs w:val="2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36B6A" id="Text Box 7" o:spid="_x0000_s1034" type="#_x0000_t202" style="position:absolute;margin-left:18.5pt;margin-top:.5pt;width:43.2pt;height:23.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" filled="f" stroked="f" strokeweight=".5pt">
                <v:textbox>
                  <w:txbxContent>
                    <w:p w14:paraId="634B39CA" w14:textId="625DC009" w:rsidR="00A451F6" w:rsidRPr="00A451F6" w:rsidRDefault="00A451F6">
                      <w:pPr>
                        <w:rPr>
                          <w:rFonts w:ascii="Times New Roman" w:hAnsi="Times New Roman" w:cs="Times New Roman"/>
                          <w:b/>
                          <w:bCs/>
                          <w:color w:val="FF0000"/>
                          <w:sz w:val="26"/>
                          <w:szCs w:val="26"/>
                        </w:rPr>
                      </w:pPr>
                      <w:r w:rsidRPr="00A451F6">
                        <w:rPr>
                          <w:rFonts w:ascii="Times New Roman" w:hAnsi="Times New Roman" w:cs="Times New Roman"/>
                          <w:b/>
                          <w:bCs/>
                          <w:color w:val="FF0000"/>
                          <w:sz w:val="26"/>
                          <w:szCs w:val="26"/>
                        </w:rPr>
                        <w:t>(2)</w:t>
                      </w:r>
                    </w:p>
                  </w:txbxContent>
                </v:textbox>
              </v:shape>
            </w:pict>
          </mc:Fallback>
        </mc:AlternateContent>
      </w:r>
      <w:r w:rsidR="00DA7AF9">
        <w:rPr>
          <w:noProof/>
        </w:rPr>
        <mc:AlternateContent>
          <mc:Choice Requires="wps">
            <w:drawing>
              <wp:anchor distT="0" distB="0" distL="114300" distR="114300" simplePos="0" relativeHeight="251658249" behindDoc="0" locked="0" layoutInCell="1" allowOverlap="1" wp14:anchorId="367D9D46" wp14:editId="24F242E7">
                <wp:simplePos x="0" y="0"/>
                <wp:positionH relativeFrom="column">
                  <wp:posOffset>673100</wp:posOffset>
                </wp:positionH>
                <wp:positionV relativeFrom="paragraph">
                  <wp:posOffset>709295</wp:posOffset>
                </wp:positionV>
                <wp:extent cx="443986" cy="295991"/>
                <wp:effectExtent l="0" t="0" r="0" b="0"/>
                <wp:wrapNone/>
                <wp:docPr id="6" name="Text Box 6"/>
                <wp:cNvGraphicFramePr/>
                <a:graphic xmlns:a="http://schemas.openxmlformats.org/drawingml/2006/main">
                  <a:graphicData uri="http://schemas.microsoft.com/office/word/2010/wordprocessingShape">
                    <wps:wsp>
                      <wps:cNvSpPr txBox="1"/>
                      <wps:spPr>
                        <a:xfrm>
                          <a:off x="0" y="0"/>
                          <a:ext cx="443986" cy="295991"/>
                        </a:xfrm>
                        <a:prstGeom prst="rect">
                          <a:avLst/>
                        </a:prstGeom>
                        <a:noFill/>
                        <a:ln w="6350">
                          <a:noFill/>
                        </a:ln>
                      </wps:spPr>
                      <wps:txbx>
                        <w:txbxContent>
                          <w:p w14:paraId="0F75A63A" w14:textId="241A94B7" w:rsidR="009C0AFF" w:rsidRPr="004963D6" w:rsidRDefault="009C0AFF">
                            <w:pPr>
                              <w:rPr>
                                <w:rFonts w:ascii="Times New Roman" w:hAnsi="Times New Roman" w:cs="Times New Roman"/>
                                <w:b/>
                                <w:bCs/>
                                <w:color w:val="FF0000"/>
                                <w:sz w:val="26"/>
                                <w:szCs w:val="26"/>
                              </w:rPr>
                            </w:pPr>
                            <w:r w:rsidRPr="004963D6">
                              <w:rPr>
                                <w:rFonts w:ascii="Times New Roman" w:hAnsi="Times New Roman" w:cs="Times New Roman"/>
                                <w:b/>
                                <w:bCs/>
                                <w:color w:val="FF0000"/>
                                <w:sz w:val="26"/>
                                <w:szCs w:val="2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D9D46" id="Text Box 6" o:spid="_x0000_s1035" type="#_x0000_t202" style="position:absolute;margin-left:53pt;margin-top:55.85pt;width:34.95pt;height:23.3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" filled="f" stroked="f" strokeweight=".5pt">
                <v:textbox>
                  <w:txbxContent>
                    <w:p w14:paraId="0F75A63A" w14:textId="241A94B7" w:rsidR="009C0AFF" w:rsidRPr="004963D6" w:rsidRDefault="009C0AFF">
                      <w:pPr>
                        <w:rPr>
                          <w:rFonts w:ascii="Times New Roman" w:hAnsi="Times New Roman" w:cs="Times New Roman"/>
                          <w:b/>
                          <w:bCs/>
                          <w:color w:val="FF0000"/>
                          <w:sz w:val="26"/>
                          <w:szCs w:val="26"/>
                        </w:rPr>
                      </w:pPr>
                      <w:r w:rsidRPr="004963D6">
                        <w:rPr>
                          <w:rFonts w:ascii="Times New Roman" w:hAnsi="Times New Roman" w:cs="Times New Roman"/>
                          <w:b/>
                          <w:bCs/>
                          <w:color w:val="FF0000"/>
                          <w:sz w:val="26"/>
                          <w:szCs w:val="26"/>
                        </w:rPr>
                        <w:t>(1)</w:t>
                      </w:r>
                    </w:p>
                  </w:txbxContent>
                </v:textbox>
              </v:shape>
            </w:pict>
          </mc:Fallback>
        </mc:AlternateContent>
      </w:r>
      <w:r w:rsidRPr="0023087B">
        <w:rPr>
          <w:rFonts w:ascii="Times New Roman" w:hAnsi="Times New Roman" w:cs="Times New Roman"/>
          <w:noProof/>
          <w:sz w:val="26"/>
          <w:szCs w:val="26"/>
        </w:rPr>
        <w:drawing>
          <wp:inline distT="0" distB="0" distL="0" distR="0" wp14:anchorId="5731E1F8" wp14:editId="0189CAFB">
            <wp:extent cx="6511925" cy="356616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1925" cy="3566160"/>
                    </a:xfrm>
                    <a:prstGeom prst="rect">
                      <a:avLst/>
                    </a:prstGeom>
                  </pic:spPr>
                </pic:pic>
              </a:graphicData>
            </a:graphic>
          </wp:inline>
        </w:drawing>
      </w:r>
    </w:p>
    <w:p w14:paraId="5B595B02" w14:textId="17F7B2B3" w:rsidR="00280EA0" w:rsidRPr="00280EA0" w:rsidRDefault="00F054E7" w:rsidP="00FB1894">
      <w:pPr>
        <w:pStyle w:val="HINHANH"/>
      </w:pPr>
      <w:bookmarkStart w:id="56" w:name="_Toc179147131"/>
      <w:bookmarkStart w:id="57" w:name="_Toc180955987"/>
      <w:r w:rsidRPr="00235D0B">
        <w:t xml:space="preserve">Hình </w:t>
      </w:r>
      <w:r w:rsidR="00532099">
        <w:t>3.</w:t>
      </w:r>
      <w:r w:rsidRPr="00235D0B">
        <w:fldChar w:fldCharType="begin"/>
      </w:r>
      <w:r w:rsidRPr="004C7A22">
        <w:rPr>
          <w:rFonts w:cs="Times New Roman"/>
          <w:szCs w:val="26"/>
        </w:rPr>
        <w:instrText xml:space="preserve"> SEQ Hình_ \* ARABIC </w:instrText>
      </w:r>
      <w:r w:rsidRPr="00235D0B">
        <w:fldChar w:fldCharType="separate"/>
      </w:r>
      <w:r w:rsidR="001A6261" w:rsidRPr="00235D0B">
        <w:t>2</w:t>
      </w:r>
      <w:r w:rsidRPr="00235D0B">
        <w:fldChar w:fldCharType="end"/>
      </w:r>
      <w:r w:rsidRPr="00235D0B">
        <w:t xml:space="preserve">: </w:t>
      </w:r>
      <w:r w:rsidR="004C7A22" w:rsidRPr="00235D0B">
        <w:t>Màn hình</w:t>
      </w:r>
      <w:r w:rsidR="002B7B43" w:rsidRPr="00235D0B">
        <w:t xml:space="preserve"> </w:t>
      </w:r>
      <w:r w:rsidR="00BF20C8">
        <w:t>T</w:t>
      </w:r>
      <w:r w:rsidR="002B7B43" w:rsidRPr="00235D0B">
        <w:t>rang chủ</w:t>
      </w:r>
      <w:bookmarkEnd w:id="56"/>
      <w:bookmarkEnd w:id="57"/>
      <w:r w:rsidR="002B7B43" w:rsidRPr="00235D0B">
        <w:t xml:space="preserve"> </w:t>
      </w:r>
    </w:p>
    <w:p w14:paraId="72F0E119" w14:textId="2CFCFD99" w:rsidR="00280EA0" w:rsidRDefault="00280EA0" w:rsidP="00A27B42">
      <w:pPr>
        <w:pStyle w:val="ListParagraph"/>
        <w:numPr>
          <w:ilvl w:val="0"/>
          <w:numId w:val="7"/>
        </w:numPr>
        <w:spacing w:after="120" w:line="360" w:lineRule="auto"/>
        <w:rPr>
          <w:rFonts w:ascii="Times New Roman" w:hAnsi="Times New Roman" w:cs="Times New Roman"/>
          <w:sz w:val="26"/>
          <w:szCs w:val="26"/>
        </w:rPr>
      </w:pPr>
      <w:r w:rsidRPr="00235D0B">
        <w:rPr>
          <w:rFonts w:ascii="Times New Roman" w:hAnsi="Times New Roman" w:cs="Times New Roman"/>
          <w:bCs/>
          <w:sz w:val="26"/>
          <w:szCs w:val="26"/>
          <w:lang w:val="vi-VN"/>
        </w:rPr>
        <w:t xml:space="preserve">Chức năng: </w:t>
      </w:r>
      <w:r w:rsidRPr="00235D0B">
        <w:rPr>
          <w:rFonts w:ascii="Times New Roman" w:hAnsi="Times New Roman" w:cs="Times New Roman"/>
          <w:sz w:val="26"/>
          <w:szCs w:val="26"/>
          <w:lang w:val="vi-VN"/>
        </w:rPr>
        <w:t xml:space="preserve">Màn hình trang chủ hiển thị cho người </w:t>
      </w:r>
      <w:r w:rsidR="00B94F38">
        <w:rPr>
          <w:rFonts w:ascii="Times New Roman" w:hAnsi="Times New Roman" w:cs="Times New Roman"/>
          <w:sz w:val="26"/>
          <w:szCs w:val="26"/>
        </w:rPr>
        <w:t>quản lý hoặc nhân viên</w:t>
      </w:r>
      <w:r w:rsidRPr="00235D0B">
        <w:rPr>
          <w:rFonts w:ascii="Times New Roman" w:hAnsi="Times New Roman" w:cs="Times New Roman"/>
          <w:sz w:val="26"/>
          <w:szCs w:val="26"/>
          <w:lang w:val="vi-VN"/>
        </w:rPr>
        <w:t xml:space="preserve"> xem </w:t>
      </w:r>
      <w:r w:rsidR="00795373">
        <w:rPr>
          <w:rFonts w:ascii="Times New Roman" w:hAnsi="Times New Roman" w:cs="Times New Roman"/>
          <w:sz w:val="26"/>
          <w:szCs w:val="26"/>
        </w:rPr>
        <w:t>tổng quan</w:t>
      </w:r>
      <w:r w:rsidRPr="00235D0B">
        <w:rPr>
          <w:rFonts w:ascii="Times New Roman" w:hAnsi="Times New Roman" w:cs="Times New Roman"/>
          <w:sz w:val="26"/>
          <w:szCs w:val="26"/>
          <w:lang w:val="vi-VN"/>
        </w:rPr>
        <w:t xml:space="preserve"> hệ thống</w:t>
      </w:r>
      <w:r>
        <w:rPr>
          <w:rFonts w:ascii="Times New Roman" w:hAnsi="Times New Roman" w:cs="Times New Roman"/>
          <w:sz w:val="26"/>
          <w:szCs w:val="26"/>
        </w:rPr>
        <w:t>.</w:t>
      </w:r>
    </w:p>
    <w:p w14:paraId="1CC36C42" w14:textId="7D3B9C87" w:rsidR="00280EA0" w:rsidRPr="00280EA0" w:rsidRDefault="00280EA0" w:rsidP="00A27B42">
      <w:pPr>
        <w:pStyle w:val="ListParagraph"/>
        <w:numPr>
          <w:ilvl w:val="0"/>
          <w:numId w:val="7"/>
        </w:numPr>
        <w:spacing w:after="120" w:line="360" w:lineRule="auto"/>
        <w:rPr>
          <w:rFonts w:ascii="Times New Roman" w:hAnsi="Times New Roman" w:cs="Times New Roman"/>
          <w:bCs/>
          <w:sz w:val="26"/>
          <w:szCs w:val="26"/>
        </w:rPr>
      </w:pPr>
      <w:r>
        <w:rPr>
          <w:rFonts w:ascii="Times New Roman" w:hAnsi="Times New Roman" w:cs="Times New Roman"/>
          <w:bCs/>
          <w:sz w:val="26"/>
          <w:szCs w:val="26"/>
        </w:rPr>
        <w:t xml:space="preserve">Mô tả: </w:t>
      </w:r>
    </w:p>
    <w:p w14:paraId="1B2864C3" w14:textId="11EF2403" w:rsidR="00A451F6" w:rsidRPr="00A451F6" w:rsidRDefault="00A26FD8" w:rsidP="00A27B42">
      <w:pPr>
        <w:pStyle w:val="ListParagraph"/>
        <w:numPr>
          <w:ilvl w:val="0"/>
          <w:numId w:val="4"/>
        </w:numPr>
        <w:tabs>
          <w:tab w:val="left" w:pos="1120"/>
        </w:tabs>
        <w:spacing w:after="120" w:line="360" w:lineRule="auto"/>
        <w:ind w:left="1890" w:hanging="450"/>
        <w:jc w:val="both"/>
        <w:rPr>
          <w:rFonts w:ascii="Times New Roman" w:hAnsi="Times New Roman" w:cs="Times New Roman"/>
          <w:bCs/>
          <w:sz w:val="26"/>
          <w:szCs w:val="26"/>
          <w:lang w:val="vi-VN"/>
        </w:rPr>
      </w:pPr>
      <w:r>
        <w:rPr>
          <w:rFonts w:ascii="Times New Roman" w:hAnsi="Times New Roman" w:cs="Times New Roman"/>
          <w:bCs/>
          <w:sz w:val="26"/>
          <w:szCs w:val="26"/>
        </w:rPr>
        <w:t xml:space="preserve">Thanh </w:t>
      </w:r>
      <w:r w:rsidR="00E333C9">
        <w:rPr>
          <w:rFonts w:ascii="Times New Roman" w:hAnsi="Times New Roman" w:cs="Times New Roman"/>
          <w:bCs/>
          <w:sz w:val="26"/>
          <w:szCs w:val="26"/>
        </w:rPr>
        <w:t>điều hướng</w:t>
      </w:r>
      <w:r w:rsidR="00AD37AC">
        <w:rPr>
          <w:rFonts w:ascii="Times New Roman" w:hAnsi="Times New Roman" w:cs="Times New Roman"/>
          <w:bCs/>
          <w:sz w:val="26"/>
          <w:szCs w:val="26"/>
        </w:rPr>
        <w:t>: Di chuyển đến những màn hình khác</w:t>
      </w:r>
      <w:r w:rsidR="00B774E4">
        <w:rPr>
          <w:rFonts w:ascii="Times New Roman" w:hAnsi="Times New Roman" w:cs="Times New Roman"/>
          <w:bCs/>
          <w:sz w:val="26"/>
          <w:szCs w:val="26"/>
        </w:rPr>
        <w:t xml:space="preserve"> khi nhấn vào</w:t>
      </w:r>
      <w:r w:rsidR="00795373">
        <w:rPr>
          <w:rFonts w:ascii="Times New Roman" w:hAnsi="Times New Roman" w:cs="Times New Roman"/>
          <w:bCs/>
          <w:sz w:val="26"/>
          <w:szCs w:val="26"/>
        </w:rPr>
        <w:t>.</w:t>
      </w:r>
    </w:p>
    <w:p w14:paraId="77AE53F2" w14:textId="2C9B863D" w:rsidR="00A451F6" w:rsidRPr="00A451F6" w:rsidRDefault="00DA7AF9" w:rsidP="00A27B42">
      <w:pPr>
        <w:pStyle w:val="ListParagraph"/>
        <w:numPr>
          <w:ilvl w:val="0"/>
          <w:numId w:val="4"/>
        </w:numPr>
        <w:tabs>
          <w:tab w:val="left" w:pos="1120"/>
        </w:tabs>
        <w:spacing w:after="120" w:line="360" w:lineRule="auto"/>
        <w:ind w:left="1890" w:hanging="450"/>
        <w:jc w:val="both"/>
        <w:rPr>
          <w:rFonts w:ascii="Times New Roman" w:hAnsi="Times New Roman" w:cs="Times New Roman"/>
          <w:bCs/>
          <w:sz w:val="26"/>
          <w:szCs w:val="26"/>
          <w:lang w:val="vi-VN"/>
        </w:rPr>
      </w:pPr>
      <w:r>
        <w:rPr>
          <w:rFonts w:ascii="Times New Roman" w:hAnsi="Times New Roman" w:cs="Times New Roman"/>
          <w:bCs/>
          <w:sz w:val="26"/>
          <w:szCs w:val="26"/>
        </w:rPr>
        <w:t xml:space="preserve">Nút thu gọn: </w:t>
      </w:r>
      <w:r w:rsidR="00B774E4">
        <w:rPr>
          <w:rFonts w:ascii="Times New Roman" w:hAnsi="Times New Roman" w:cs="Times New Roman"/>
          <w:bCs/>
          <w:sz w:val="26"/>
          <w:szCs w:val="26"/>
        </w:rPr>
        <w:t>Khi nhấn vào n</w:t>
      </w:r>
      <w:r w:rsidR="00E333C9">
        <w:rPr>
          <w:rFonts w:ascii="Times New Roman" w:hAnsi="Times New Roman" w:cs="Times New Roman"/>
          <w:bCs/>
          <w:sz w:val="26"/>
          <w:szCs w:val="26"/>
        </w:rPr>
        <w:t>út t</w:t>
      </w:r>
      <w:r w:rsidR="003C0FBE">
        <w:rPr>
          <w:rFonts w:ascii="Times New Roman" w:hAnsi="Times New Roman" w:cs="Times New Roman"/>
          <w:bCs/>
          <w:sz w:val="26"/>
          <w:szCs w:val="26"/>
        </w:rPr>
        <w:t>hanh điều hướn</w:t>
      </w:r>
      <w:r w:rsidR="00B774E4">
        <w:rPr>
          <w:rFonts w:ascii="Times New Roman" w:hAnsi="Times New Roman" w:cs="Times New Roman"/>
          <w:bCs/>
          <w:sz w:val="26"/>
          <w:szCs w:val="26"/>
        </w:rPr>
        <w:t>g thu gọn</w:t>
      </w:r>
      <w:r w:rsidR="00795373">
        <w:rPr>
          <w:rFonts w:ascii="Times New Roman" w:hAnsi="Times New Roman" w:cs="Times New Roman"/>
          <w:bCs/>
          <w:sz w:val="26"/>
          <w:szCs w:val="26"/>
        </w:rPr>
        <w:t>.</w:t>
      </w:r>
    </w:p>
    <w:p w14:paraId="0816D4F1" w14:textId="4FDFF99F" w:rsidR="009B7FEF" w:rsidRPr="009B7FEF" w:rsidRDefault="00BA2CC2" w:rsidP="00A27B42">
      <w:pPr>
        <w:pStyle w:val="ListParagraph"/>
        <w:numPr>
          <w:ilvl w:val="0"/>
          <w:numId w:val="4"/>
        </w:numPr>
        <w:tabs>
          <w:tab w:val="left" w:pos="1120"/>
        </w:tabs>
        <w:spacing w:after="120" w:line="360" w:lineRule="auto"/>
        <w:ind w:left="1890" w:hanging="450"/>
        <w:jc w:val="both"/>
        <w:rPr>
          <w:rFonts w:ascii="Times New Roman" w:hAnsi="Times New Roman" w:cs="Times New Roman"/>
          <w:bCs/>
          <w:sz w:val="26"/>
          <w:szCs w:val="26"/>
          <w:lang w:val="vi-VN"/>
        </w:rPr>
      </w:pPr>
      <w:r>
        <w:rPr>
          <w:rFonts w:ascii="Times New Roman" w:hAnsi="Times New Roman" w:cs="Times New Roman"/>
          <w:bCs/>
          <w:sz w:val="26"/>
          <w:szCs w:val="26"/>
        </w:rPr>
        <w:t xml:space="preserve">Khi </w:t>
      </w:r>
      <w:r w:rsidR="0073243D">
        <w:rPr>
          <w:rFonts w:ascii="Times New Roman" w:hAnsi="Times New Roman" w:cs="Times New Roman"/>
          <w:bCs/>
          <w:sz w:val="26"/>
          <w:szCs w:val="26"/>
        </w:rPr>
        <w:t>nhấn vào t</w:t>
      </w:r>
      <w:r w:rsidR="00A26FD8">
        <w:rPr>
          <w:rFonts w:ascii="Times New Roman" w:hAnsi="Times New Roman" w:cs="Times New Roman"/>
          <w:bCs/>
          <w:sz w:val="26"/>
          <w:szCs w:val="26"/>
        </w:rPr>
        <w:t>ài khoản người dùng</w:t>
      </w:r>
      <w:r w:rsidR="0073243D">
        <w:rPr>
          <w:rFonts w:ascii="Times New Roman" w:hAnsi="Times New Roman" w:cs="Times New Roman"/>
          <w:bCs/>
          <w:sz w:val="26"/>
          <w:szCs w:val="26"/>
        </w:rPr>
        <w:t xml:space="preserve"> sẽ hiển thị nút đăng xuất và nút di chuyển đến màn hình cài đặt</w:t>
      </w:r>
      <w:r w:rsidR="00795373">
        <w:rPr>
          <w:rFonts w:ascii="Times New Roman" w:hAnsi="Times New Roman" w:cs="Times New Roman"/>
          <w:bCs/>
          <w:sz w:val="26"/>
          <w:szCs w:val="26"/>
        </w:rPr>
        <w:t>.</w:t>
      </w:r>
    </w:p>
    <w:p w14:paraId="322BCA6E" w14:textId="0B614464" w:rsidR="00314052" w:rsidRPr="00636443" w:rsidRDefault="00C8737E" w:rsidP="00A27B42">
      <w:pPr>
        <w:pStyle w:val="Heading2"/>
        <w:numPr>
          <w:ilvl w:val="0"/>
          <w:numId w:val="1"/>
        </w:numPr>
        <w:spacing w:line="360" w:lineRule="auto"/>
        <w:rPr>
          <w:rFonts w:cs="Times New Roman"/>
        </w:rPr>
      </w:pPr>
      <w:bookmarkStart w:id="58" w:name="_Toc179146119"/>
      <w:bookmarkStart w:id="59" w:name="_Toc180955956"/>
      <w:r w:rsidRPr="00636443">
        <w:rPr>
          <w:rFonts w:cs="Times New Roman"/>
        </w:rPr>
        <w:lastRenderedPageBreak/>
        <w:t xml:space="preserve">Màn hình </w:t>
      </w:r>
      <w:r w:rsidR="00F71E5C">
        <w:rPr>
          <w:rFonts w:cs="Times New Roman"/>
        </w:rPr>
        <w:t>Q</w:t>
      </w:r>
      <w:r w:rsidR="001E581A" w:rsidRPr="00636443">
        <w:rPr>
          <w:rFonts w:cs="Times New Roman"/>
        </w:rPr>
        <w:t>uản lý</w:t>
      </w:r>
      <w:bookmarkEnd w:id="58"/>
      <w:r w:rsidR="00C165C5" w:rsidRPr="00636443">
        <w:rPr>
          <w:rFonts w:cs="Times New Roman"/>
        </w:rPr>
        <w:t xml:space="preserve"> </w:t>
      </w:r>
      <w:r w:rsidR="00BF20C8" w:rsidRPr="00636443">
        <w:rPr>
          <w:rFonts w:cs="Times New Roman"/>
        </w:rPr>
        <w:t>B</w:t>
      </w:r>
      <w:r w:rsidR="00C165C5" w:rsidRPr="00636443">
        <w:rPr>
          <w:rFonts w:cs="Times New Roman"/>
        </w:rPr>
        <w:t>án hàng</w:t>
      </w:r>
      <w:bookmarkEnd w:id="59"/>
    </w:p>
    <w:p w14:paraId="772ED8F9" w14:textId="688C1355" w:rsidR="00636443" w:rsidRDefault="00636443" w:rsidP="00280EA0">
      <w:pPr>
        <w:spacing w:line="360" w:lineRule="auto"/>
        <w:rPr>
          <w:noProof/>
        </w:rPr>
      </w:pPr>
      <w:r w:rsidRPr="00235D0B">
        <w:rPr>
          <w:rFonts w:ascii="Times New Roman" w:hAnsi="Times New Roman" w:cs="Times New Roman"/>
          <w:noProof/>
          <w:sz w:val="26"/>
          <w:szCs w:val="26"/>
        </w:rPr>
        <mc:AlternateContent>
          <mc:Choice Requires="wps">
            <w:drawing>
              <wp:anchor distT="45720" distB="45720" distL="114300" distR="114300" simplePos="0" relativeHeight="251658337" behindDoc="0" locked="0" layoutInCell="1" allowOverlap="1" wp14:anchorId="23BA3217" wp14:editId="3BE3BAD1">
                <wp:simplePos x="0" y="0"/>
                <wp:positionH relativeFrom="column">
                  <wp:posOffset>245110</wp:posOffset>
                </wp:positionH>
                <wp:positionV relativeFrom="paragraph">
                  <wp:posOffset>254635</wp:posOffset>
                </wp:positionV>
                <wp:extent cx="465667" cy="397933"/>
                <wp:effectExtent l="0" t="0" r="0" b="2540"/>
                <wp:wrapNone/>
                <wp:docPr id="17445727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667" cy="397933"/>
                        </a:xfrm>
                        <a:prstGeom prst="rect">
                          <a:avLst/>
                        </a:prstGeom>
                        <a:noFill/>
                        <a:ln w="9525">
                          <a:noFill/>
                          <a:miter lim="800000"/>
                          <a:headEnd/>
                          <a:tailEnd/>
                        </a:ln>
                      </wps:spPr>
                      <wps:txbx>
                        <w:txbxContent>
                          <w:p w14:paraId="64648AB0" w14:textId="71C5BBC1" w:rsidR="00636443" w:rsidRPr="00CB300D" w:rsidRDefault="00636443" w:rsidP="00636443">
                            <w:pPr>
                              <w:rPr>
                                <w:b/>
                                <w:bCs/>
                                <w:color w:val="FF0000"/>
                              </w:rPr>
                            </w:pPr>
                            <w:r w:rsidRPr="00CB300D">
                              <w:rPr>
                                <w:b/>
                                <w:bCs/>
                                <w:color w:val="FF0000"/>
                                <w:lang w:val="vi-VN"/>
                              </w:rPr>
                              <w:t>(</w:t>
                            </w:r>
                            <w:r>
                              <w:rPr>
                                <w:b/>
                                <w:bCs/>
                                <w:color w:val="FF0000"/>
                              </w:rPr>
                              <w:t>19</w:t>
                            </w:r>
                            <w:r w:rsidRPr="00CB300D">
                              <w:rPr>
                                <w:b/>
                                <w:bCs/>
                                <w:color w:val="FF0000"/>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A3217" id="_x0000_s1036" type="#_x0000_t202" style="position:absolute;margin-left:19.3pt;margin-top:20.05pt;width:36.65pt;height:31.35pt;z-index:25165833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" filled="f" stroked="f">
                <v:textbox>
                  <w:txbxContent>
                    <w:p w14:paraId="64648AB0" w14:textId="71C5BBC1" w:rsidR="00636443" w:rsidRPr="00CB300D" w:rsidRDefault="00636443" w:rsidP="00636443">
                      <w:pPr>
                        <w:rPr>
                          <w:b/>
                          <w:bCs/>
                          <w:color w:val="FF0000"/>
                        </w:rPr>
                      </w:pPr>
                      <w:r w:rsidRPr="00CB300D">
                        <w:rPr>
                          <w:b/>
                          <w:bCs/>
                          <w:color w:val="FF0000"/>
                          <w:lang w:val="vi-VN"/>
                        </w:rPr>
                        <w:t>(</w:t>
                      </w:r>
                      <w:r>
                        <w:rPr>
                          <w:b/>
                          <w:bCs/>
                          <w:color w:val="FF0000"/>
                        </w:rPr>
                        <w:t>19</w:t>
                      </w:r>
                      <w:r w:rsidRPr="00CB300D">
                        <w:rPr>
                          <w:b/>
                          <w:bCs/>
                          <w:color w:val="FF0000"/>
                          <w:lang w:val="vi-VN"/>
                        </w:rPr>
                        <w:t>)</w:t>
                      </w:r>
                    </w:p>
                  </w:txbxContent>
                </v:textbox>
              </v:shape>
            </w:pict>
          </mc:Fallback>
        </mc:AlternateContent>
      </w:r>
      <w:r>
        <w:rPr>
          <w:noProof/>
        </w:rPr>
        <mc:AlternateContent>
          <mc:Choice Requires="wps">
            <w:drawing>
              <wp:anchor distT="0" distB="0" distL="114300" distR="114300" simplePos="0" relativeHeight="251658329" behindDoc="0" locked="0" layoutInCell="1" allowOverlap="1" wp14:anchorId="307CA4B7" wp14:editId="015CC30B">
                <wp:simplePos x="0" y="0"/>
                <wp:positionH relativeFrom="margin">
                  <wp:align>left</wp:align>
                </wp:positionH>
                <wp:positionV relativeFrom="paragraph">
                  <wp:posOffset>597535</wp:posOffset>
                </wp:positionV>
                <wp:extent cx="933450" cy="3232150"/>
                <wp:effectExtent l="0" t="0" r="19050" b="25400"/>
                <wp:wrapNone/>
                <wp:docPr id="51" name="Rectangles 23"/>
                <wp:cNvGraphicFramePr/>
                <a:graphic xmlns:a="http://schemas.openxmlformats.org/drawingml/2006/main">
                  <a:graphicData uri="http://schemas.microsoft.com/office/word/2010/wordprocessingShape">
                    <wps:wsp>
                      <wps:cNvSpPr/>
                      <wps:spPr>
                        <a:xfrm>
                          <a:off x="0" y="0"/>
                          <a:ext cx="933450" cy="323215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5406900D" w14:textId="2600A72E" w:rsidR="00636443" w:rsidRDefault="00636443" w:rsidP="00636443">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07CA4B7" id="_x0000_s1037" style="position:absolute;margin-left:0;margin-top:47.05pt;width:73.5pt;height:254.5pt;z-index:25165832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" filled="f" strokecolor="red" strokeweight="1pt">
                <v:textbox>
                  <w:txbxContent>
                    <w:p w14:paraId="5406900D" w14:textId="2600A72E" w:rsidR="00636443" w:rsidRDefault="00636443" w:rsidP="00636443">
                      <w:pPr>
                        <w:jc w:val="center"/>
                        <w:rPr>
                          <w:color w:val="FFFFFF" w:themeColor="background1"/>
                        </w:rPr>
                      </w:pPr>
                    </w:p>
                  </w:txbxContent>
                </v:textbox>
                <w10:wrap anchorx="margin"/>
              </v:rect>
            </w:pict>
          </mc:Fallback>
        </mc:AlternateContent>
      </w:r>
      <w:r w:rsidRPr="00235D0B">
        <w:rPr>
          <w:rFonts w:ascii="Times New Roman" w:hAnsi="Times New Roman" w:cs="Times New Roman"/>
          <w:noProof/>
          <w:sz w:val="26"/>
          <w:szCs w:val="26"/>
        </w:rPr>
        <mc:AlternateContent>
          <mc:Choice Requires="wps">
            <w:drawing>
              <wp:anchor distT="45720" distB="45720" distL="114300" distR="114300" simplePos="0" relativeHeight="251658330" behindDoc="0" locked="0" layoutInCell="1" allowOverlap="1" wp14:anchorId="515DAE36" wp14:editId="5897791F">
                <wp:simplePos x="0" y="0"/>
                <wp:positionH relativeFrom="column">
                  <wp:posOffset>575310</wp:posOffset>
                </wp:positionH>
                <wp:positionV relativeFrom="paragraph">
                  <wp:posOffset>2115185</wp:posOffset>
                </wp:positionV>
                <wp:extent cx="465667" cy="397933"/>
                <wp:effectExtent l="0" t="0" r="0" b="254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667" cy="397933"/>
                        </a:xfrm>
                        <a:prstGeom prst="rect">
                          <a:avLst/>
                        </a:prstGeom>
                        <a:noFill/>
                        <a:ln w="9525">
                          <a:noFill/>
                          <a:miter lim="800000"/>
                          <a:headEnd/>
                          <a:tailEnd/>
                        </a:ln>
                      </wps:spPr>
                      <wps:txbx>
                        <w:txbxContent>
                          <w:p w14:paraId="59BFE0B8" w14:textId="1AA0F165" w:rsidR="00636443" w:rsidRPr="00CB300D" w:rsidRDefault="00636443" w:rsidP="00636443">
                            <w:pPr>
                              <w:rPr>
                                <w:b/>
                                <w:bCs/>
                                <w:color w:val="FF0000"/>
                              </w:rPr>
                            </w:pPr>
                            <w:r w:rsidRPr="00CB300D">
                              <w:rPr>
                                <w:b/>
                                <w:bCs/>
                                <w:color w:val="FF0000"/>
                                <w:lang w:val="vi-VN"/>
                              </w:rPr>
                              <w:t>(</w:t>
                            </w:r>
                            <w:r>
                              <w:rPr>
                                <w:b/>
                                <w:bCs/>
                                <w:color w:val="FF0000"/>
                              </w:rPr>
                              <w:t>18</w:t>
                            </w:r>
                            <w:r w:rsidRPr="00CB300D">
                              <w:rPr>
                                <w:b/>
                                <w:bCs/>
                                <w:color w:val="FF0000"/>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5DAE36" id="_x0000_s1038" type="#_x0000_t202" style="position:absolute;margin-left:45.3pt;margin-top:166.55pt;width:36.65pt;height:31.35pt;z-index:25165833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" filled="f" stroked="f">
                <v:textbox>
                  <w:txbxContent>
                    <w:p w14:paraId="59BFE0B8" w14:textId="1AA0F165" w:rsidR="00636443" w:rsidRPr="00CB300D" w:rsidRDefault="00636443" w:rsidP="00636443">
                      <w:pPr>
                        <w:rPr>
                          <w:b/>
                          <w:bCs/>
                          <w:color w:val="FF0000"/>
                        </w:rPr>
                      </w:pPr>
                      <w:r w:rsidRPr="00CB300D">
                        <w:rPr>
                          <w:b/>
                          <w:bCs/>
                          <w:color w:val="FF0000"/>
                          <w:lang w:val="vi-VN"/>
                        </w:rPr>
                        <w:t>(</w:t>
                      </w:r>
                      <w:r>
                        <w:rPr>
                          <w:b/>
                          <w:bCs/>
                          <w:color w:val="FF0000"/>
                        </w:rPr>
                        <w:t>18</w:t>
                      </w:r>
                      <w:r w:rsidRPr="00CB300D">
                        <w:rPr>
                          <w:b/>
                          <w:bCs/>
                          <w:color w:val="FF0000"/>
                          <w:lang w:val="vi-VN"/>
                        </w:rPr>
                        <w:t>)</w:t>
                      </w:r>
                    </w:p>
                  </w:txbxContent>
                </v:textbox>
              </v:shape>
            </w:pict>
          </mc:Fallback>
        </mc:AlternateContent>
      </w:r>
      <w:r w:rsidR="003B01EF" w:rsidRPr="00235D0B">
        <w:rPr>
          <w:rFonts w:ascii="Times New Roman" w:hAnsi="Times New Roman" w:cs="Times New Roman"/>
          <w:noProof/>
          <w:sz w:val="26"/>
          <w:szCs w:val="26"/>
        </w:rPr>
        <mc:AlternateContent>
          <mc:Choice Requires="wps">
            <w:drawing>
              <wp:anchor distT="45720" distB="45720" distL="114300" distR="114300" simplePos="0" relativeHeight="251658294" behindDoc="0" locked="0" layoutInCell="1" allowOverlap="1" wp14:anchorId="7D135F77" wp14:editId="1D799624">
                <wp:simplePos x="0" y="0"/>
                <wp:positionH relativeFrom="margin">
                  <wp:posOffset>4111807</wp:posOffset>
                </wp:positionH>
                <wp:positionV relativeFrom="paragraph">
                  <wp:posOffset>2762704</wp:posOffset>
                </wp:positionV>
                <wp:extent cx="465667" cy="397933"/>
                <wp:effectExtent l="0" t="0" r="0" b="2540"/>
                <wp:wrapNone/>
                <wp:docPr id="1823571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667" cy="397933"/>
                        </a:xfrm>
                        <a:prstGeom prst="rect">
                          <a:avLst/>
                        </a:prstGeom>
                        <a:noFill/>
                        <a:ln w="9525">
                          <a:noFill/>
                          <a:miter lim="800000"/>
                          <a:headEnd/>
                          <a:tailEnd/>
                        </a:ln>
                      </wps:spPr>
                      <wps:txbx>
                        <w:txbxContent>
                          <w:p w14:paraId="6D276DB4" w14:textId="1F51A55F" w:rsidR="005669EC" w:rsidRPr="00CB300D" w:rsidRDefault="005669EC" w:rsidP="005669EC">
                            <w:pPr>
                              <w:rPr>
                                <w:b/>
                                <w:bCs/>
                                <w:color w:val="FF0000"/>
                              </w:rPr>
                            </w:pPr>
                            <w:r w:rsidRPr="00CB300D">
                              <w:rPr>
                                <w:b/>
                                <w:bCs/>
                                <w:color w:val="FF0000"/>
                                <w:lang w:val="vi-VN"/>
                              </w:rPr>
                              <w:t>(</w:t>
                            </w:r>
                            <w:r>
                              <w:rPr>
                                <w:b/>
                                <w:bCs/>
                                <w:color w:val="FF0000"/>
                              </w:rPr>
                              <w:t>1</w:t>
                            </w:r>
                            <w:r w:rsidR="00526C20">
                              <w:rPr>
                                <w:b/>
                                <w:bCs/>
                                <w:color w:val="FF0000"/>
                              </w:rPr>
                              <w:t>3</w:t>
                            </w:r>
                            <w:r w:rsidRPr="00CB300D">
                              <w:rPr>
                                <w:b/>
                                <w:bCs/>
                                <w:color w:val="FF0000"/>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35F77" id="_x0000_s1039" type="#_x0000_t202" style="position:absolute;margin-left:323.75pt;margin-top:217.55pt;width:36.65pt;height:31.35pt;z-index:2516582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" filled="f" stroked="f">
                <v:textbox>
                  <w:txbxContent>
                    <w:p w14:paraId="6D276DB4" w14:textId="1F51A55F" w:rsidR="005669EC" w:rsidRPr="00CB300D" w:rsidRDefault="005669EC" w:rsidP="005669EC">
                      <w:pPr>
                        <w:rPr>
                          <w:b/>
                          <w:bCs/>
                          <w:color w:val="FF0000"/>
                        </w:rPr>
                      </w:pPr>
                      <w:r w:rsidRPr="00CB300D">
                        <w:rPr>
                          <w:b/>
                          <w:bCs/>
                          <w:color w:val="FF0000"/>
                          <w:lang w:val="vi-VN"/>
                        </w:rPr>
                        <w:t>(</w:t>
                      </w:r>
                      <w:r>
                        <w:rPr>
                          <w:b/>
                          <w:bCs/>
                          <w:color w:val="FF0000"/>
                        </w:rPr>
                        <w:t>1</w:t>
                      </w:r>
                      <w:r w:rsidR="00526C20">
                        <w:rPr>
                          <w:b/>
                          <w:bCs/>
                          <w:color w:val="FF0000"/>
                        </w:rPr>
                        <w:t>3</w:t>
                      </w:r>
                      <w:r w:rsidRPr="00CB300D">
                        <w:rPr>
                          <w:b/>
                          <w:bCs/>
                          <w:color w:val="FF0000"/>
                          <w:lang w:val="vi-VN"/>
                        </w:rPr>
                        <w:t>)</w:t>
                      </w:r>
                    </w:p>
                  </w:txbxContent>
                </v:textbox>
                <w10:wrap anchorx="margin"/>
              </v:shape>
            </w:pict>
          </mc:Fallback>
        </mc:AlternateContent>
      </w:r>
      <w:r w:rsidR="001A7BB8" w:rsidRPr="00235D0B">
        <w:rPr>
          <w:rFonts w:ascii="Times New Roman" w:hAnsi="Times New Roman" w:cs="Times New Roman"/>
          <w:noProof/>
          <w:sz w:val="26"/>
          <w:szCs w:val="26"/>
        </w:rPr>
        <mc:AlternateContent>
          <mc:Choice Requires="wps">
            <w:drawing>
              <wp:anchor distT="45720" distB="45720" distL="114300" distR="114300" simplePos="0" relativeHeight="251658323" behindDoc="0" locked="0" layoutInCell="1" allowOverlap="1" wp14:anchorId="66A9C7E1" wp14:editId="0A68F23C">
                <wp:simplePos x="0" y="0"/>
                <wp:positionH relativeFrom="column">
                  <wp:posOffset>5593897</wp:posOffset>
                </wp:positionH>
                <wp:positionV relativeFrom="paragraph">
                  <wp:posOffset>3616052</wp:posOffset>
                </wp:positionV>
                <wp:extent cx="465667" cy="397933"/>
                <wp:effectExtent l="0" t="0" r="0" b="254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667" cy="397933"/>
                        </a:xfrm>
                        <a:prstGeom prst="rect">
                          <a:avLst/>
                        </a:prstGeom>
                        <a:noFill/>
                        <a:ln w="9525">
                          <a:noFill/>
                          <a:miter lim="800000"/>
                          <a:headEnd/>
                          <a:tailEnd/>
                        </a:ln>
                      </wps:spPr>
                      <wps:txbx>
                        <w:txbxContent>
                          <w:p w14:paraId="5B16788B" w14:textId="5D68D3F5" w:rsidR="001A7BB8" w:rsidRPr="00CB300D" w:rsidRDefault="001A7BB8" w:rsidP="001A7BB8">
                            <w:pPr>
                              <w:rPr>
                                <w:b/>
                                <w:bCs/>
                                <w:color w:val="FF0000"/>
                              </w:rPr>
                            </w:pPr>
                            <w:r w:rsidRPr="00CB300D">
                              <w:rPr>
                                <w:b/>
                                <w:bCs/>
                                <w:color w:val="FF0000"/>
                                <w:lang w:val="vi-VN"/>
                              </w:rPr>
                              <w:t>(</w:t>
                            </w:r>
                            <w:r>
                              <w:rPr>
                                <w:b/>
                                <w:bCs/>
                                <w:color w:val="FF0000"/>
                              </w:rPr>
                              <w:t>17</w:t>
                            </w:r>
                            <w:r w:rsidRPr="00CB300D">
                              <w:rPr>
                                <w:b/>
                                <w:bCs/>
                                <w:color w:val="FF0000"/>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A9C7E1" id="_x0000_s1040" type="#_x0000_t202" style="position:absolute;margin-left:440.45pt;margin-top:284.75pt;width:36.65pt;height:31.35pt;z-index:2516583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" filled="f" stroked="f">
                <v:textbox>
                  <w:txbxContent>
                    <w:p w14:paraId="5B16788B" w14:textId="5D68D3F5" w:rsidR="001A7BB8" w:rsidRPr="00CB300D" w:rsidRDefault="001A7BB8" w:rsidP="001A7BB8">
                      <w:pPr>
                        <w:rPr>
                          <w:b/>
                          <w:bCs/>
                          <w:color w:val="FF0000"/>
                        </w:rPr>
                      </w:pPr>
                      <w:r w:rsidRPr="00CB300D">
                        <w:rPr>
                          <w:b/>
                          <w:bCs/>
                          <w:color w:val="FF0000"/>
                          <w:lang w:val="vi-VN"/>
                        </w:rPr>
                        <w:t>(</w:t>
                      </w:r>
                      <w:r>
                        <w:rPr>
                          <w:b/>
                          <w:bCs/>
                          <w:color w:val="FF0000"/>
                        </w:rPr>
                        <w:t>17</w:t>
                      </w:r>
                      <w:r w:rsidRPr="00CB300D">
                        <w:rPr>
                          <w:b/>
                          <w:bCs/>
                          <w:color w:val="FF0000"/>
                          <w:lang w:val="vi-VN"/>
                        </w:rPr>
                        <w:t>)</w:t>
                      </w:r>
                    </w:p>
                  </w:txbxContent>
                </v:textbox>
              </v:shape>
            </w:pict>
          </mc:Fallback>
        </mc:AlternateContent>
      </w:r>
      <w:r w:rsidR="001A7BB8" w:rsidRPr="00235D0B">
        <w:rPr>
          <w:rFonts w:ascii="Times New Roman" w:hAnsi="Times New Roman" w:cs="Times New Roman"/>
          <w:noProof/>
          <w:sz w:val="26"/>
          <w:szCs w:val="26"/>
        </w:rPr>
        <mc:AlternateContent>
          <mc:Choice Requires="wps">
            <w:drawing>
              <wp:anchor distT="45720" distB="45720" distL="114300" distR="114300" simplePos="0" relativeHeight="251658318" behindDoc="0" locked="0" layoutInCell="1" allowOverlap="1" wp14:anchorId="6CBF11B1" wp14:editId="3D5872EA">
                <wp:simplePos x="0" y="0"/>
                <wp:positionH relativeFrom="column">
                  <wp:posOffset>4715691</wp:posOffset>
                </wp:positionH>
                <wp:positionV relativeFrom="paragraph">
                  <wp:posOffset>3617413</wp:posOffset>
                </wp:positionV>
                <wp:extent cx="465667" cy="397933"/>
                <wp:effectExtent l="0" t="0" r="0" b="254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667" cy="397933"/>
                        </a:xfrm>
                        <a:prstGeom prst="rect">
                          <a:avLst/>
                        </a:prstGeom>
                        <a:noFill/>
                        <a:ln w="9525">
                          <a:noFill/>
                          <a:miter lim="800000"/>
                          <a:headEnd/>
                          <a:tailEnd/>
                        </a:ln>
                      </wps:spPr>
                      <wps:txbx>
                        <w:txbxContent>
                          <w:p w14:paraId="6E0B2708" w14:textId="6643473A" w:rsidR="007D1639" w:rsidRPr="00CB300D" w:rsidRDefault="007D1639" w:rsidP="007D1639">
                            <w:pPr>
                              <w:rPr>
                                <w:b/>
                                <w:bCs/>
                                <w:color w:val="FF0000"/>
                              </w:rPr>
                            </w:pPr>
                            <w:r w:rsidRPr="00CB300D">
                              <w:rPr>
                                <w:b/>
                                <w:bCs/>
                                <w:color w:val="FF0000"/>
                                <w:lang w:val="vi-VN"/>
                              </w:rPr>
                              <w:t>(</w:t>
                            </w:r>
                            <w:r>
                              <w:rPr>
                                <w:b/>
                                <w:bCs/>
                                <w:color w:val="FF0000"/>
                              </w:rPr>
                              <w:t>16</w:t>
                            </w:r>
                            <w:r w:rsidRPr="00CB300D">
                              <w:rPr>
                                <w:b/>
                                <w:bCs/>
                                <w:color w:val="FF0000"/>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F11B1" id="_x0000_s1041" type="#_x0000_t202" style="position:absolute;margin-left:371.3pt;margin-top:284.85pt;width:36.65pt;height:31.35pt;z-index:25165831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" filled="f" stroked="f">
                <v:textbox>
                  <w:txbxContent>
                    <w:p w14:paraId="6E0B2708" w14:textId="6643473A" w:rsidR="007D1639" w:rsidRPr="00CB300D" w:rsidRDefault="007D1639" w:rsidP="007D1639">
                      <w:pPr>
                        <w:rPr>
                          <w:b/>
                          <w:bCs/>
                          <w:color w:val="FF0000"/>
                        </w:rPr>
                      </w:pPr>
                      <w:r w:rsidRPr="00CB300D">
                        <w:rPr>
                          <w:b/>
                          <w:bCs/>
                          <w:color w:val="FF0000"/>
                          <w:lang w:val="vi-VN"/>
                        </w:rPr>
                        <w:t>(</w:t>
                      </w:r>
                      <w:r>
                        <w:rPr>
                          <w:b/>
                          <w:bCs/>
                          <w:color w:val="FF0000"/>
                        </w:rPr>
                        <w:t>16</w:t>
                      </w:r>
                      <w:r w:rsidRPr="00CB300D">
                        <w:rPr>
                          <w:b/>
                          <w:bCs/>
                          <w:color w:val="FF0000"/>
                          <w:lang w:val="vi-VN"/>
                        </w:rPr>
                        <w:t>)</w:t>
                      </w:r>
                    </w:p>
                  </w:txbxContent>
                </v:textbox>
              </v:shape>
            </w:pict>
          </mc:Fallback>
        </mc:AlternateContent>
      </w:r>
      <w:r w:rsidR="001A7BB8" w:rsidRPr="00235D0B">
        <w:rPr>
          <w:rFonts w:ascii="Times New Roman" w:hAnsi="Times New Roman" w:cs="Times New Roman"/>
          <w:noProof/>
          <w:sz w:val="26"/>
          <w:szCs w:val="26"/>
        </w:rPr>
        <mc:AlternateContent>
          <mc:Choice Requires="wps">
            <w:drawing>
              <wp:anchor distT="45720" distB="45720" distL="114300" distR="114300" simplePos="0" relativeHeight="251658296" behindDoc="0" locked="0" layoutInCell="1" allowOverlap="1" wp14:anchorId="4B652778" wp14:editId="7D490B25">
                <wp:simplePos x="0" y="0"/>
                <wp:positionH relativeFrom="column">
                  <wp:posOffset>5793922</wp:posOffset>
                </wp:positionH>
                <wp:positionV relativeFrom="paragraph">
                  <wp:posOffset>2764337</wp:posOffset>
                </wp:positionV>
                <wp:extent cx="465667" cy="397933"/>
                <wp:effectExtent l="0" t="0" r="0" b="2540"/>
                <wp:wrapNone/>
                <wp:docPr id="1823571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667" cy="397933"/>
                        </a:xfrm>
                        <a:prstGeom prst="rect">
                          <a:avLst/>
                        </a:prstGeom>
                        <a:noFill/>
                        <a:ln w="9525">
                          <a:noFill/>
                          <a:miter lim="800000"/>
                          <a:headEnd/>
                          <a:tailEnd/>
                        </a:ln>
                      </wps:spPr>
                      <wps:txbx>
                        <w:txbxContent>
                          <w:p w14:paraId="1841AF84" w14:textId="277D00A3" w:rsidR="00966941" w:rsidRPr="00CB300D" w:rsidRDefault="00966941" w:rsidP="00966941">
                            <w:pPr>
                              <w:rPr>
                                <w:b/>
                                <w:bCs/>
                                <w:color w:val="FF0000"/>
                              </w:rPr>
                            </w:pPr>
                            <w:r w:rsidRPr="00CB300D">
                              <w:rPr>
                                <w:b/>
                                <w:bCs/>
                                <w:color w:val="FF0000"/>
                                <w:lang w:val="vi-VN"/>
                              </w:rPr>
                              <w:t>(</w:t>
                            </w:r>
                            <w:r>
                              <w:rPr>
                                <w:b/>
                                <w:bCs/>
                                <w:color w:val="FF0000"/>
                              </w:rPr>
                              <w:t>1</w:t>
                            </w:r>
                            <w:r w:rsidR="00526C20">
                              <w:rPr>
                                <w:b/>
                                <w:bCs/>
                                <w:color w:val="FF0000"/>
                              </w:rPr>
                              <w:t>5</w:t>
                            </w:r>
                            <w:r w:rsidRPr="00CB300D">
                              <w:rPr>
                                <w:b/>
                                <w:bCs/>
                                <w:color w:val="FF0000"/>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52778" id="_x0000_s1042" type="#_x0000_t202" style="position:absolute;margin-left:456.2pt;margin-top:217.65pt;width:36.65pt;height:31.35pt;z-index:251658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" filled="f" stroked="f">
                <v:textbox>
                  <w:txbxContent>
                    <w:p w14:paraId="1841AF84" w14:textId="277D00A3" w:rsidR="00966941" w:rsidRPr="00CB300D" w:rsidRDefault="00966941" w:rsidP="00966941">
                      <w:pPr>
                        <w:rPr>
                          <w:b/>
                          <w:bCs/>
                          <w:color w:val="FF0000"/>
                        </w:rPr>
                      </w:pPr>
                      <w:r w:rsidRPr="00CB300D">
                        <w:rPr>
                          <w:b/>
                          <w:bCs/>
                          <w:color w:val="FF0000"/>
                          <w:lang w:val="vi-VN"/>
                        </w:rPr>
                        <w:t>(</w:t>
                      </w:r>
                      <w:r>
                        <w:rPr>
                          <w:b/>
                          <w:bCs/>
                          <w:color w:val="FF0000"/>
                        </w:rPr>
                        <w:t>1</w:t>
                      </w:r>
                      <w:r w:rsidR="00526C20">
                        <w:rPr>
                          <w:b/>
                          <w:bCs/>
                          <w:color w:val="FF0000"/>
                        </w:rPr>
                        <w:t>5</w:t>
                      </w:r>
                      <w:r w:rsidRPr="00CB300D">
                        <w:rPr>
                          <w:b/>
                          <w:bCs/>
                          <w:color w:val="FF0000"/>
                          <w:lang w:val="vi-VN"/>
                        </w:rPr>
                        <w:t>)</w:t>
                      </w:r>
                    </w:p>
                  </w:txbxContent>
                </v:textbox>
              </v:shape>
            </w:pict>
          </mc:Fallback>
        </mc:AlternateContent>
      </w:r>
      <w:r w:rsidR="001A7BB8" w:rsidRPr="00235D0B">
        <w:rPr>
          <w:rFonts w:ascii="Times New Roman" w:hAnsi="Times New Roman" w:cs="Times New Roman"/>
          <w:noProof/>
          <w:sz w:val="26"/>
          <w:szCs w:val="26"/>
        </w:rPr>
        <mc:AlternateContent>
          <mc:Choice Requires="wps">
            <w:drawing>
              <wp:anchor distT="45720" distB="45720" distL="114300" distR="114300" simplePos="0" relativeHeight="251658295" behindDoc="0" locked="0" layoutInCell="1" allowOverlap="1" wp14:anchorId="7F054A3E" wp14:editId="7754725C">
                <wp:simplePos x="0" y="0"/>
                <wp:positionH relativeFrom="column">
                  <wp:posOffset>4686391</wp:posOffset>
                </wp:positionH>
                <wp:positionV relativeFrom="paragraph">
                  <wp:posOffset>2724603</wp:posOffset>
                </wp:positionV>
                <wp:extent cx="465667" cy="397933"/>
                <wp:effectExtent l="0" t="0" r="0" b="2540"/>
                <wp:wrapNone/>
                <wp:docPr id="1823571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667" cy="397933"/>
                        </a:xfrm>
                        <a:prstGeom prst="rect">
                          <a:avLst/>
                        </a:prstGeom>
                        <a:noFill/>
                        <a:ln w="9525">
                          <a:noFill/>
                          <a:miter lim="800000"/>
                          <a:headEnd/>
                          <a:tailEnd/>
                        </a:ln>
                      </wps:spPr>
                      <wps:txbx>
                        <w:txbxContent>
                          <w:p w14:paraId="60E70EEC" w14:textId="6E97621A" w:rsidR="00966941" w:rsidRPr="00CB300D" w:rsidRDefault="00966941" w:rsidP="00966941">
                            <w:pPr>
                              <w:rPr>
                                <w:b/>
                                <w:bCs/>
                                <w:color w:val="FF0000"/>
                              </w:rPr>
                            </w:pPr>
                            <w:r w:rsidRPr="00CB300D">
                              <w:rPr>
                                <w:b/>
                                <w:bCs/>
                                <w:color w:val="FF0000"/>
                                <w:lang w:val="vi-VN"/>
                              </w:rPr>
                              <w:t>(</w:t>
                            </w:r>
                            <w:r>
                              <w:rPr>
                                <w:b/>
                                <w:bCs/>
                                <w:color w:val="FF0000"/>
                              </w:rPr>
                              <w:t>1</w:t>
                            </w:r>
                            <w:r w:rsidR="00526C20">
                              <w:rPr>
                                <w:b/>
                                <w:bCs/>
                                <w:color w:val="FF0000"/>
                              </w:rPr>
                              <w:t>4</w:t>
                            </w:r>
                            <w:r w:rsidRPr="00CB300D">
                              <w:rPr>
                                <w:b/>
                                <w:bCs/>
                                <w:color w:val="FF0000"/>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54A3E" id="_x0000_s1043" type="#_x0000_t202" style="position:absolute;margin-left:369pt;margin-top:214.55pt;width:36.65pt;height:31.35pt;z-index:25165829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" filled="f" stroked="f">
                <v:textbox>
                  <w:txbxContent>
                    <w:p w14:paraId="60E70EEC" w14:textId="6E97621A" w:rsidR="00966941" w:rsidRPr="00CB300D" w:rsidRDefault="00966941" w:rsidP="00966941">
                      <w:pPr>
                        <w:rPr>
                          <w:b/>
                          <w:bCs/>
                          <w:color w:val="FF0000"/>
                        </w:rPr>
                      </w:pPr>
                      <w:r w:rsidRPr="00CB300D">
                        <w:rPr>
                          <w:b/>
                          <w:bCs/>
                          <w:color w:val="FF0000"/>
                          <w:lang w:val="vi-VN"/>
                        </w:rPr>
                        <w:t>(</w:t>
                      </w:r>
                      <w:r>
                        <w:rPr>
                          <w:b/>
                          <w:bCs/>
                          <w:color w:val="FF0000"/>
                        </w:rPr>
                        <w:t>1</w:t>
                      </w:r>
                      <w:r w:rsidR="00526C20">
                        <w:rPr>
                          <w:b/>
                          <w:bCs/>
                          <w:color w:val="FF0000"/>
                        </w:rPr>
                        <w:t>4</w:t>
                      </w:r>
                      <w:r w:rsidRPr="00CB300D">
                        <w:rPr>
                          <w:b/>
                          <w:bCs/>
                          <w:color w:val="FF0000"/>
                          <w:lang w:val="vi-VN"/>
                        </w:rPr>
                        <w:t>)</w:t>
                      </w:r>
                    </w:p>
                  </w:txbxContent>
                </v:textbox>
              </v:shape>
            </w:pict>
          </mc:Fallback>
        </mc:AlternateContent>
      </w:r>
      <w:r w:rsidR="009730CE" w:rsidRPr="00235D0B">
        <w:rPr>
          <w:rFonts w:ascii="Times New Roman" w:hAnsi="Times New Roman" w:cs="Times New Roman"/>
          <w:noProof/>
          <w:sz w:val="26"/>
          <w:szCs w:val="26"/>
        </w:rPr>
        <mc:AlternateContent>
          <mc:Choice Requires="wps">
            <w:drawing>
              <wp:anchor distT="45720" distB="45720" distL="114300" distR="114300" simplePos="0" relativeHeight="251658293" behindDoc="0" locked="0" layoutInCell="1" allowOverlap="1" wp14:anchorId="0DFD475F" wp14:editId="2C91D128">
                <wp:simplePos x="0" y="0"/>
                <wp:positionH relativeFrom="column">
                  <wp:posOffset>964021</wp:posOffset>
                </wp:positionH>
                <wp:positionV relativeFrom="paragraph">
                  <wp:posOffset>2934880</wp:posOffset>
                </wp:positionV>
                <wp:extent cx="465667" cy="397933"/>
                <wp:effectExtent l="0" t="0" r="0" b="2540"/>
                <wp:wrapNone/>
                <wp:docPr id="1823571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667" cy="397933"/>
                        </a:xfrm>
                        <a:prstGeom prst="rect">
                          <a:avLst/>
                        </a:prstGeom>
                        <a:noFill/>
                        <a:ln w="9525">
                          <a:noFill/>
                          <a:miter lim="800000"/>
                          <a:headEnd/>
                          <a:tailEnd/>
                        </a:ln>
                      </wps:spPr>
                      <wps:txbx>
                        <w:txbxContent>
                          <w:p w14:paraId="5A4C2EEC" w14:textId="06633E22" w:rsidR="005669EC" w:rsidRPr="00CB300D" w:rsidRDefault="005669EC" w:rsidP="005669EC">
                            <w:pPr>
                              <w:rPr>
                                <w:b/>
                                <w:bCs/>
                                <w:color w:val="FF0000"/>
                              </w:rPr>
                            </w:pPr>
                            <w:r w:rsidRPr="00CB300D">
                              <w:rPr>
                                <w:b/>
                                <w:bCs/>
                                <w:color w:val="FF0000"/>
                                <w:lang w:val="vi-VN"/>
                              </w:rPr>
                              <w:t>(</w:t>
                            </w:r>
                            <w:r>
                              <w:rPr>
                                <w:b/>
                                <w:bCs/>
                                <w:color w:val="FF0000"/>
                              </w:rPr>
                              <w:t>1</w:t>
                            </w:r>
                            <w:r w:rsidR="00526C20">
                              <w:rPr>
                                <w:b/>
                                <w:bCs/>
                                <w:color w:val="FF0000"/>
                              </w:rPr>
                              <w:t>2</w:t>
                            </w:r>
                            <w:r w:rsidRPr="00CB300D">
                              <w:rPr>
                                <w:b/>
                                <w:bCs/>
                                <w:color w:val="FF0000"/>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D475F" id="_x0000_s1044" type="#_x0000_t202" style="position:absolute;margin-left:75.9pt;margin-top:231.1pt;width:36.65pt;height:31.35pt;z-index:25165829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" filled="f" stroked="f">
                <v:textbox>
                  <w:txbxContent>
                    <w:p w14:paraId="5A4C2EEC" w14:textId="06633E22" w:rsidR="005669EC" w:rsidRPr="00CB300D" w:rsidRDefault="005669EC" w:rsidP="005669EC">
                      <w:pPr>
                        <w:rPr>
                          <w:b/>
                          <w:bCs/>
                          <w:color w:val="FF0000"/>
                        </w:rPr>
                      </w:pPr>
                      <w:r w:rsidRPr="00CB300D">
                        <w:rPr>
                          <w:b/>
                          <w:bCs/>
                          <w:color w:val="FF0000"/>
                          <w:lang w:val="vi-VN"/>
                        </w:rPr>
                        <w:t>(</w:t>
                      </w:r>
                      <w:r>
                        <w:rPr>
                          <w:b/>
                          <w:bCs/>
                          <w:color w:val="FF0000"/>
                        </w:rPr>
                        <w:t>1</w:t>
                      </w:r>
                      <w:r w:rsidR="00526C20">
                        <w:rPr>
                          <w:b/>
                          <w:bCs/>
                          <w:color w:val="FF0000"/>
                        </w:rPr>
                        <w:t>2</w:t>
                      </w:r>
                      <w:r w:rsidRPr="00CB300D">
                        <w:rPr>
                          <w:b/>
                          <w:bCs/>
                          <w:color w:val="FF0000"/>
                          <w:lang w:val="vi-VN"/>
                        </w:rPr>
                        <w:t>)</w:t>
                      </w:r>
                    </w:p>
                  </w:txbxContent>
                </v:textbox>
              </v:shape>
            </w:pict>
          </mc:Fallback>
        </mc:AlternateContent>
      </w:r>
      <w:r w:rsidR="009730CE" w:rsidRPr="00235D0B">
        <w:rPr>
          <w:rFonts w:ascii="Times New Roman" w:hAnsi="Times New Roman" w:cs="Times New Roman"/>
          <w:noProof/>
          <w:sz w:val="26"/>
          <w:szCs w:val="26"/>
        </w:rPr>
        <mc:AlternateContent>
          <mc:Choice Requires="wps">
            <w:drawing>
              <wp:anchor distT="45720" distB="45720" distL="114300" distR="114300" simplePos="0" relativeHeight="251658292" behindDoc="0" locked="0" layoutInCell="1" allowOverlap="1" wp14:anchorId="439E6D1E" wp14:editId="0FB8CD5D">
                <wp:simplePos x="0" y="0"/>
                <wp:positionH relativeFrom="column">
                  <wp:posOffset>2549525</wp:posOffset>
                </wp:positionH>
                <wp:positionV relativeFrom="paragraph">
                  <wp:posOffset>2472146</wp:posOffset>
                </wp:positionV>
                <wp:extent cx="465667" cy="397933"/>
                <wp:effectExtent l="0" t="0" r="0" b="2540"/>
                <wp:wrapNone/>
                <wp:docPr id="1823571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667" cy="397933"/>
                        </a:xfrm>
                        <a:prstGeom prst="rect">
                          <a:avLst/>
                        </a:prstGeom>
                        <a:noFill/>
                        <a:ln w="9525">
                          <a:noFill/>
                          <a:miter lim="800000"/>
                          <a:headEnd/>
                          <a:tailEnd/>
                        </a:ln>
                      </wps:spPr>
                      <wps:txbx>
                        <w:txbxContent>
                          <w:p w14:paraId="50F24FE6" w14:textId="1138BFEC" w:rsidR="005669EC" w:rsidRPr="00CB300D" w:rsidRDefault="005669EC" w:rsidP="005669EC">
                            <w:pPr>
                              <w:rPr>
                                <w:b/>
                                <w:bCs/>
                                <w:color w:val="FF0000"/>
                              </w:rPr>
                            </w:pPr>
                            <w:r w:rsidRPr="00CB300D">
                              <w:rPr>
                                <w:b/>
                                <w:bCs/>
                                <w:color w:val="FF0000"/>
                                <w:lang w:val="vi-VN"/>
                              </w:rPr>
                              <w:t>(</w:t>
                            </w:r>
                            <w:r>
                              <w:rPr>
                                <w:b/>
                                <w:bCs/>
                                <w:color w:val="FF0000"/>
                              </w:rPr>
                              <w:t>11</w:t>
                            </w:r>
                            <w:r w:rsidRPr="00CB300D">
                              <w:rPr>
                                <w:b/>
                                <w:bCs/>
                                <w:color w:val="FF0000"/>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E6D1E" id="_x0000_s1045" type="#_x0000_t202" style="position:absolute;margin-left:200.75pt;margin-top:194.65pt;width:36.65pt;height:31.35pt;z-index:2516582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" filled="f" stroked="f">
                <v:textbox>
                  <w:txbxContent>
                    <w:p w14:paraId="50F24FE6" w14:textId="1138BFEC" w:rsidR="005669EC" w:rsidRPr="00CB300D" w:rsidRDefault="005669EC" w:rsidP="005669EC">
                      <w:pPr>
                        <w:rPr>
                          <w:b/>
                          <w:bCs/>
                          <w:color w:val="FF0000"/>
                        </w:rPr>
                      </w:pPr>
                      <w:r w:rsidRPr="00CB300D">
                        <w:rPr>
                          <w:b/>
                          <w:bCs/>
                          <w:color w:val="FF0000"/>
                          <w:lang w:val="vi-VN"/>
                        </w:rPr>
                        <w:t>(</w:t>
                      </w:r>
                      <w:r>
                        <w:rPr>
                          <w:b/>
                          <w:bCs/>
                          <w:color w:val="FF0000"/>
                        </w:rPr>
                        <w:t>11</w:t>
                      </w:r>
                      <w:r w:rsidRPr="00CB300D">
                        <w:rPr>
                          <w:b/>
                          <w:bCs/>
                          <w:color w:val="FF0000"/>
                          <w:lang w:val="vi-VN"/>
                        </w:rPr>
                        <w:t>)</w:t>
                      </w:r>
                    </w:p>
                  </w:txbxContent>
                </v:textbox>
              </v:shape>
            </w:pict>
          </mc:Fallback>
        </mc:AlternateContent>
      </w:r>
      <w:r w:rsidR="009730CE" w:rsidRPr="00235D0B">
        <w:rPr>
          <w:rFonts w:ascii="Times New Roman" w:hAnsi="Times New Roman" w:cs="Times New Roman"/>
          <w:noProof/>
          <w:sz w:val="26"/>
          <w:szCs w:val="26"/>
        </w:rPr>
        <mc:AlternateContent>
          <mc:Choice Requires="wps">
            <w:drawing>
              <wp:anchor distT="45720" distB="45720" distL="114300" distR="114300" simplePos="0" relativeHeight="251658291" behindDoc="0" locked="0" layoutInCell="1" allowOverlap="1" wp14:anchorId="3A8196BE" wp14:editId="059FD11C">
                <wp:simplePos x="0" y="0"/>
                <wp:positionH relativeFrom="column">
                  <wp:posOffset>2774587</wp:posOffset>
                </wp:positionH>
                <wp:positionV relativeFrom="paragraph">
                  <wp:posOffset>1626688</wp:posOffset>
                </wp:positionV>
                <wp:extent cx="465667" cy="397933"/>
                <wp:effectExtent l="0" t="0" r="0" b="2540"/>
                <wp:wrapNone/>
                <wp:docPr id="18235719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667" cy="397933"/>
                        </a:xfrm>
                        <a:prstGeom prst="rect">
                          <a:avLst/>
                        </a:prstGeom>
                        <a:noFill/>
                        <a:ln w="9525">
                          <a:noFill/>
                          <a:miter lim="800000"/>
                          <a:headEnd/>
                          <a:tailEnd/>
                        </a:ln>
                      </wps:spPr>
                      <wps:txbx>
                        <w:txbxContent>
                          <w:p w14:paraId="40526BBD" w14:textId="1BAB9FA1" w:rsidR="001C6856" w:rsidRPr="00CB300D" w:rsidRDefault="001C6856" w:rsidP="001C6856">
                            <w:pPr>
                              <w:rPr>
                                <w:b/>
                                <w:bCs/>
                                <w:color w:val="FF0000"/>
                              </w:rPr>
                            </w:pPr>
                            <w:r w:rsidRPr="00CB300D">
                              <w:rPr>
                                <w:b/>
                                <w:bCs/>
                                <w:color w:val="FF0000"/>
                                <w:lang w:val="vi-VN"/>
                              </w:rPr>
                              <w:t>(</w:t>
                            </w:r>
                            <w:r w:rsidR="005669EC">
                              <w:rPr>
                                <w:b/>
                                <w:bCs/>
                                <w:color w:val="FF0000"/>
                              </w:rPr>
                              <w:t>10</w:t>
                            </w:r>
                            <w:r w:rsidRPr="00CB300D">
                              <w:rPr>
                                <w:b/>
                                <w:bCs/>
                                <w:color w:val="FF0000"/>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196BE" id="_x0000_s1046" type="#_x0000_t202" style="position:absolute;margin-left:218.45pt;margin-top:128.1pt;width:36.65pt;height:31.35pt;z-index:25165829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" filled="f" stroked="f">
                <v:textbox>
                  <w:txbxContent>
                    <w:p w14:paraId="40526BBD" w14:textId="1BAB9FA1" w:rsidR="001C6856" w:rsidRPr="00CB300D" w:rsidRDefault="001C6856" w:rsidP="001C6856">
                      <w:pPr>
                        <w:rPr>
                          <w:b/>
                          <w:bCs/>
                          <w:color w:val="FF0000"/>
                        </w:rPr>
                      </w:pPr>
                      <w:r w:rsidRPr="00CB300D">
                        <w:rPr>
                          <w:b/>
                          <w:bCs/>
                          <w:color w:val="FF0000"/>
                          <w:lang w:val="vi-VN"/>
                        </w:rPr>
                        <w:t>(</w:t>
                      </w:r>
                      <w:r w:rsidR="005669EC">
                        <w:rPr>
                          <w:b/>
                          <w:bCs/>
                          <w:color w:val="FF0000"/>
                        </w:rPr>
                        <w:t>10</w:t>
                      </w:r>
                      <w:r w:rsidRPr="00CB300D">
                        <w:rPr>
                          <w:b/>
                          <w:bCs/>
                          <w:color w:val="FF0000"/>
                          <w:lang w:val="vi-VN"/>
                        </w:rPr>
                        <w:t>)</w:t>
                      </w:r>
                    </w:p>
                  </w:txbxContent>
                </v:textbox>
              </v:shape>
            </w:pict>
          </mc:Fallback>
        </mc:AlternateContent>
      </w:r>
      <w:r w:rsidR="009730CE" w:rsidRPr="00235D0B">
        <w:rPr>
          <w:rFonts w:ascii="Times New Roman" w:hAnsi="Times New Roman" w:cs="Times New Roman"/>
          <w:noProof/>
          <w:sz w:val="26"/>
          <w:szCs w:val="26"/>
        </w:rPr>
        <mc:AlternateContent>
          <mc:Choice Requires="wps">
            <w:drawing>
              <wp:anchor distT="45720" distB="45720" distL="114300" distR="114300" simplePos="0" relativeHeight="251658290" behindDoc="0" locked="0" layoutInCell="1" allowOverlap="1" wp14:anchorId="5BF13544" wp14:editId="4501DC2C">
                <wp:simplePos x="0" y="0"/>
                <wp:positionH relativeFrom="column">
                  <wp:posOffset>6090920</wp:posOffset>
                </wp:positionH>
                <wp:positionV relativeFrom="paragraph">
                  <wp:posOffset>982164</wp:posOffset>
                </wp:positionV>
                <wp:extent cx="465667" cy="397933"/>
                <wp:effectExtent l="0" t="0" r="0" b="2540"/>
                <wp:wrapNone/>
                <wp:docPr id="18235719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667" cy="397933"/>
                        </a:xfrm>
                        <a:prstGeom prst="rect">
                          <a:avLst/>
                        </a:prstGeom>
                        <a:noFill/>
                        <a:ln w="9525">
                          <a:noFill/>
                          <a:miter lim="800000"/>
                          <a:headEnd/>
                          <a:tailEnd/>
                        </a:ln>
                      </wps:spPr>
                      <wps:txbx>
                        <w:txbxContent>
                          <w:p w14:paraId="1F77290F" w14:textId="03B5748F" w:rsidR="009C2BF9" w:rsidRPr="00CB300D" w:rsidRDefault="009C2BF9" w:rsidP="009C2BF9">
                            <w:pPr>
                              <w:rPr>
                                <w:b/>
                                <w:bCs/>
                                <w:color w:val="FF0000"/>
                              </w:rPr>
                            </w:pPr>
                            <w:r w:rsidRPr="00CB300D">
                              <w:rPr>
                                <w:b/>
                                <w:bCs/>
                                <w:color w:val="FF0000"/>
                                <w:lang w:val="vi-VN"/>
                              </w:rPr>
                              <w:t>(</w:t>
                            </w:r>
                            <w:r>
                              <w:rPr>
                                <w:b/>
                                <w:bCs/>
                                <w:color w:val="FF0000"/>
                              </w:rPr>
                              <w:t>9</w:t>
                            </w:r>
                            <w:r w:rsidRPr="00CB300D">
                              <w:rPr>
                                <w:b/>
                                <w:bCs/>
                                <w:color w:val="FF0000"/>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13544" id="_x0000_s1047" type="#_x0000_t202" style="position:absolute;margin-left:479.6pt;margin-top:77.35pt;width:36.65pt;height:31.35pt;z-index:25165829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" filled="f" stroked="f">
                <v:textbox>
                  <w:txbxContent>
                    <w:p w14:paraId="1F77290F" w14:textId="03B5748F" w:rsidR="009C2BF9" w:rsidRPr="00CB300D" w:rsidRDefault="009C2BF9" w:rsidP="009C2BF9">
                      <w:pPr>
                        <w:rPr>
                          <w:b/>
                          <w:bCs/>
                          <w:color w:val="FF0000"/>
                        </w:rPr>
                      </w:pPr>
                      <w:r w:rsidRPr="00CB300D">
                        <w:rPr>
                          <w:b/>
                          <w:bCs/>
                          <w:color w:val="FF0000"/>
                          <w:lang w:val="vi-VN"/>
                        </w:rPr>
                        <w:t>(</w:t>
                      </w:r>
                      <w:r>
                        <w:rPr>
                          <w:b/>
                          <w:bCs/>
                          <w:color w:val="FF0000"/>
                        </w:rPr>
                        <w:t>9</w:t>
                      </w:r>
                      <w:r w:rsidRPr="00CB300D">
                        <w:rPr>
                          <w:b/>
                          <w:bCs/>
                          <w:color w:val="FF0000"/>
                          <w:lang w:val="vi-VN"/>
                        </w:rPr>
                        <w:t>)</w:t>
                      </w:r>
                    </w:p>
                  </w:txbxContent>
                </v:textbox>
              </v:shape>
            </w:pict>
          </mc:Fallback>
        </mc:AlternateContent>
      </w:r>
      <w:r w:rsidR="009730CE" w:rsidRPr="00235D0B">
        <w:rPr>
          <w:rFonts w:ascii="Times New Roman" w:hAnsi="Times New Roman" w:cs="Times New Roman"/>
          <w:noProof/>
          <w:sz w:val="26"/>
          <w:szCs w:val="26"/>
        </w:rPr>
        <mc:AlternateContent>
          <mc:Choice Requires="wps">
            <w:drawing>
              <wp:anchor distT="45720" distB="45720" distL="114300" distR="114300" simplePos="0" relativeHeight="251658289" behindDoc="0" locked="0" layoutInCell="1" allowOverlap="1" wp14:anchorId="6DA56792" wp14:editId="45FB20E0">
                <wp:simplePos x="0" y="0"/>
                <wp:positionH relativeFrom="column">
                  <wp:posOffset>5311049</wp:posOffset>
                </wp:positionH>
                <wp:positionV relativeFrom="paragraph">
                  <wp:posOffset>1032057</wp:posOffset>
                </wp:positionV>
                <wp:extent cx="465667" cy="397933"/>
                <wp:effectExtent l="0" t="0" r="0" b="2540"/>
                <wp:wrapNone/>
                <wp:docPr id="18235719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667" cy="397933"/>
                        </a:xfrm>
                        <a:prstGeom prst="rect">
                          <a:avLst/>
                        </a:prstGeom>
                        <a:noFill/>
                        <a:ln w="9525">
                          <a:noFill/>
                          <a:miter lim="800000"/>
                          <a:headEnd/>
                          <a:tailEnd/>
                        </a:ln>
                      </wps:spPr>
                      <wps:txbx>
                        <w:txbxContent>
                          <w:p w14:paraId="780A3318" w14:textId="34E09FF8" w:rsidR="009C2BF9" w:rsidRPr="00CB300D" w:rsidRDefault="009C2BF9" w:rsidP="009C2BF9">
                            <w:pPr>
                              <w:rPr>
                                <w:b/>
                                <w:bCs/>
                                <w:color w:val="FF0000"/>
                              </w:rPr>
                            </w:pPr>
                            <w:r w:rsidRPr="00CB300D">
                              <w:rPr>
                                <w:b/>
                                <w:bCs/>
                                <w:color w:val="FF0000"/>
                                <w:lang w:val="vi-VN"/>
                              </w:rPr>
                              <w:t>(</w:t>
                            </w:r>
                            <w:r>
                              <w:rPr>
                                <w:b/>
                                <w:bCs/>
                                <w:color w:val="FF0000"/>
                              </w:rPr>
                              <w:t>8</w:t>
                            </w:r>
                            <w:r w:rsidRPr="00CB300D">
                              <w:rPr>
                                <w:b/>
                                <w:bCs/>
                                <w:color w:val="FF0000"/>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56792" id="_x0000_s1048" type="#_x0000_t202" style="position:absolute;margin-left:418.2pt;margin-top:81.25pt;width:36.65pt;height:31.35pt;z-index:25165828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" filled="f" stroked="f">
                <v:textbox>
                  <w:txbxContent>
                    <w:p w14:paraId="780A3318" w14:textId="34E09FF8" w:rsidR="009C2BF9" w:rsidRPr="00CB300D" w:rsidRDefault="009C2BF9" w:rsidP="009C2BF9">
                      <w:pPr>
                        <w:rPr>
                          <w:b/>
                          <w:bCs/>
                          <w:color w:val="FF0000"/>
                        </w:rPr>
                      </w:pPr>
                      <w:r w:rsidRPr="00CB300D">
                        <w:rPr>
                          <w:b/>
                          <w:bCs/>
                          <w:color w:val="FF0000"/>
                          <w:lang w:val="vi-VN"/>
                        </w:rPr>
                        <w:t>(</w:t>
                      </w:r>
                      <w:r>
                        <w:rPr>
                          <w:b/>
                          <w:bCs/>
                          <w:color w:val="FF0000"/>
                        </w:rPr>
                        <w:t>8</w:t>
                      </w:r>
                      <w:r w:rsidRPr="00CB300D">
                        <w:rPr>
                          <w:b/>
                          <w:bCs/>
                          <w:color w:val="FF0000"/>
                          <w:lang w:val="vi-VN"/>
                        </w:rPr>
                        <w:t>)</w:t>
                      </w:r>
                    </w:p>
                  </w:txbxContent>
                </v:textbox>
              </v:shape>
            </w:pict>
          </mc:Fallback>
        </mc:AlternateContent>
      </w:r>
      <w:r w:rsidR="00F2356D" w:rsidRPr="00235D0B">
        <w:rPr>
          <w:rFonts w:ascii="Times New Roman" w:hAnsi="Times New Roman" w:cs="Times New Roman"/>
          <w:noProof/>
          <w:sz w:val="26"/>
          <w:szCs w:val="26"/>
        </w:rPr>
        <mc:AlternateContent>
          <mc:Choice Requires="wps">
            <w:drawing>
              <wp:anchor distT="45720" distB="45720" distL="114300" distR="114300" simplePos="0" relativeHeight="251658288" behindDoc="0" locked="0" layoutInCell="1" allowOverlap="1" wp14:anchorId="6644DC92" wp14:editId="2D7D63C7">
                <wp:simplePos x="0" y="0"/>
                <wp:positionH relativeFrom="column">
                  <wp:posOffset>3451972</wp:posOffset>
                </wp:positionH>
                <wp:positionV relativeFrom="paragraph">
                  <wp:posOffset>1095674</wp:posOffset>
                </wp:positionV>
                <wp:extent cx="465667" cy="397933"/>
                <wp:effectExtent l="0" t="0" r="0" b="2540"/>
                <wp:wrapNone/>
                <wp:docPr id="18235719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667" cy="397933"/>
                        </a:xfrm>
                        <a:prstGeom prst="rect">
                          <a:avLst/>
                        </a:prstGeom>
                        <a:noFill/>
                        <a:ln w="9525">
                          <a:noFill/>
                          <a:miter lim="800000"/>
                          <a:headEnd/>
                          <a:tailEnd/>
                        </a:ln>
                      </wps:spPr>
                      <wps:txbx>
                        <w:txbxContent>
                          <w:p w14:paraId="5C413B14" w14:textId="5A06E59F" w:rsidR="009C2BF9" w:rsidRPr="00CB300D" w:rsidRDefault="009C2BF9" w:rsidP="009C2BF9">
                            <w:pPr>
                              <w:rPr>
                                <w:b/>
                                <w:bCs/>
                                <w:color w:val="FF0000"/>
                              </w:rPr>
                            </w:pPr>
                            <w:r w:rsidRPr="00CB300D">
                              <w:rPr>
                                <w:b/>
                                <w:bCs/>
                                <w:color w:val="FF0000"/>
                                <w:lang w:val="vi-VN"/>
                              </w:rPr>
                              <w:t>(</w:t>
                            </w:r>
                            <w:r>
                              <w:rPr>
                                <w:b/>
                                <w:bCs/>
                                <w:color w:val="FF0000"/>
                              </w:rPr>
                              <w:t>7</w:t>
                            </w:r>
                            <w:r w:rsidRPr="00CB300D">
                              <w:rPr>
                                <w:b/>
                                <w:bCs/>
                                <w:color w:val="FF0000"/>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44DC92" id="_x0000_s1049" type="#_x0000_t202" style="position:absolute;margin-left:271.8pt;margin-top:86.25pt;width:36.65pt;height:31.35pt;z-index:25165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" filled="f" stroked="f">
                <v:textbox>
                  <w:txbxContent>
                    <w:p w14:paraId="5C413B14" w14:textId="5A06E59F" w:rsidR="009C2BF9" w:rsidRPr="00CB300D" w:rsidRDefault="009C2BF9" w:rsidP="009C2BF9">
                      <w:pPr>
                        <w:rPr>
                          <w:b/>
                          <w:bCs/>
                          <w:color w:val="FF0000"/>
                        </w:rPr>
                      </w:pPr>
                      <w:r w:rsidRPr="00CB300D">
                        <w:rPr>
                          <w:b/>
                          <w:bCs/>
                          <w:color w:val="FF0000"/>
                          <w:lang w:val="vi-VN"/>
                        </w:rPr>
                        <w:t>(</w:t>
                      </w:r>
                      <w:r>
                        <w:rPr>
                          <w:b/>
                          <w:bCs/>
                          <w:color w:val="FF0000"/>
                        </w:rPr>
                        <w:t>7</w:t>
                      </w:r>
                      <w:r w:rsidRPr="00CB300D">
                        <w:rPr>
                          <w:b/>
                          <w:bCs/>
                          <w:color w:val="FF0000"/>
                          <w:lang w:val="vi-VN"/>
                        </w:rPr>
                        <w:t>)</w:t>
                      </w:r>
                    </w:p>
                  </w:txbxContent>
                </v:textbox>
              </v:shape>
            </w:pict>
          </mc:Fallback>
        </mc:AlternateContent>
      </w:r>
      <w:r w:rsidR="00F2356D" w:rsidRPr="00235D0B">
        <w:rPr>
          <w:rFonts w:ascii="Times New Roman" w:hAnsi="Times New Roman" w:cs="Times New Roman"/>
          <w:noProof/>
          <w:sz w:val="26"/>
          <w:szCs w:val="26"/>
        </w:rPr>
        <mc:AlternateContent>
          <mc:Choice Requires="wps">
            <w:drawing>
              <wp:anchor distT="45720" distB="45720" distL="114300" distR="114300" simplePos="0" relativeHeight="251658287" behindDoc="0" locked="0" layoutInCell="1" allowOverlap="1" wp14:anchorId="73D37561" wp14:editId="38F7C221">
                <wp:simplePos x="0" y="0"/>
                <wp:positionH relativeFrom="column">
                  <wp:posOffset>2897617</wp:posOffset>
                </wp:positionH>
                <wp:positionV relativeFrom="paragraph">
                  <wp:posOffset>1118049</wp:posOffset>
                </wp:positionV>
                <wp:extent cx="465667" cy="397933"/>
                <wp:effectExtent l="0" t="0" r="0" b="2540"/>
                <wp:wrapNone/>
                <wp:docPr id="18235719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667" cy="397933"/>
                        </a:xfrm>
                        <a:prstGeom prst="rect">
                          <a:avLst/>
                        </a:prstGeom>
                        <a:noFill/>
                        <a:ln w="9525">
                          <a:noFill/>
                          <a:miter lim="800000"/>
                          <a:headEnd/>
                          <a:tailEnd/>
                        </a:ln>
                      </wps:spPr>
                      <wps:txbx>
                        <w:txbxContent>
                          <w:p w14:paraId="0531D65C" w14:textId="42E63DB6" w:rsidR="009C2BF9" w:rsidRPr="00CB300D" w:rsidRDefault="009C2BF9" w:rsidP="009C2BF9">
                            <w:pPr>
                              <w:rPr>
                                <w:b/>
                                <w:bCs/>
                                <w:color w:val="FF0000"/>
                              </w:rPr>
                            </w:pPr>
                            <w:r w:rsidRPr="00CB300D">
                              <w:rPr>
                                <w:b/>
                                <w:bCs/>
                                <w:color w:val="FF0000"/>
                                <w:lang w:val="vi-VN"/>
                              </w:rPr>
                              <w:t>(</w:t>
                            </w:r>
                            <w:r>
                              <w:rPr>
                                <w:b/>
                                <w:bCs/>
                                <w:color w:val="FF0000"/>
                              </w:rPr>
                              <w:t>6</w:t>
                            </w:r>
                            <w:r w:rsidRPr="00CB300D">
                              <w:rPr>
                                <w:b/>
                                <w:bCs/>
                                <w:color w:val="FF0000"/>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37561" id="_x0000_s1050" type="#_x0000_t202" style="position:absolute;margin-left:228.15pt;margin-top:88.05pt;width:36.65pt;height:31.35pt;z-index:25165828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" filled="f" stroked="f">
                <v:textbox>
                  <w:txbxContent>
                    <w:p w14:paraId="0531D65C" w14:textId="42E63DB6" w:rsidR="009C2BF9" w:rsidRPr="00CB300D" w:rsidRDefault="009C2BF9" w:rsidP="009C2BF9">
                      <w:pPr>
                        <w:rPr>
                          <w:b/>
                          <w:bCs/>
                          <w:color w:val="FF0000"/>
                        </w:rPr>
                      </w:pPr>
                      <w:r w:rsidRPr="00CB300D">
                        <w:rPr>
                          <w:b/>
                          <w:bCs/>
                          <w:color w:val="FF0000"/>
                          <w:lang w:val="vi-VN"/>
                        </w:rPr>
                        <w:t>(</w:t>
                      </w:r>
                      <w:r>
                        <w:rPr>
                          <w:b/>
                          <w:bCs/>
                          <w:color w:val="FF0000"/>
                        </w:rPr>
                        <w:t>6</w:t>
                      </w:r>
                      <w:r w:rsidRPr="00CB300D">
                        <w:rPr>
                          <w:b/>
                          <w:bCs/>
                          <w:color w:val="FF0000"/>
                          <w:lang w:val="vi-VN"/>
                        </w:rPr>
                        <w:t>)</w:t>
                      </w:r>
                    </w:p>
                  </w:txbxContent>
                </v:textbox>
              </v:shape>
            </w:pict>
          </mc:Fallback>
        </mc:AlternateContent>
      </w:r>
      <w:r w:rsidR="00F2356D" w:rsidRPr="00235D0B">
        <w:rPr>
          <w:rFonts w:ascii="Times New Roman" w:hAnsi="Times New Roman" w:cs="Times New Roman"/>
          <w:noProof/>
          <w:sz w:val="26"/>
          <w:szCs w:val="26"/>
        </w:rPr>
        <mc:AlternateContent>
          <mc:Choice Requires="wps">
            <w:drawing>
              <wp:anchor distT="45720" distB="45720" distL="114300" distR="114300" simplePos="0" relativeHeight="251658286" behindDoc="0" locked="0" layoutInCell="1" allowOverlap="1" wp14:anchorId="79DEDC1C" wp14:editId="56BB3BE9">
                <wp:simplePos x="0" y="0"/>
                <wp:positionH relativeFrom="column">
                  <wp:posOffset>1943698</wp:posOffset>
                </wp:positionH>
                <wp:positionV relativeFrom="paragraph">
                  <wp:posOffset>977041</wp:posOffset>
                </wp:positionV>
                <wp:extent cx="465667" cy="397933"/>
                <wp:effectExtent l="0" t="0" r="0" b="2540"/>
                <wp:wrapNone/>
                <wp:docPr id="1823571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667" cy="397933"/>
                        </a:xfrm>
                        <a:prstGeom prst="rect">
                          <a:avLst/>
                        </a:prstGeom>
                        <a:noFill/>
                        <a:ln w="9525">
                          <a:noFill/>
                          <a:miter lim="800000"/>
                          <a:headEnd/>
                          <a:tailEnd/>
                        </a:ln>
                      </wps:spPr>
                      <wps:txbx>
                        <w:txbxContent>
                          <w:p w14:paraId="632F378E" w14:textId="44E79AF2" w:rsidR="009C2BF9" w:rsidRPr="00CB300D" w:rsidRDefault="009C2BF9" w:rsidP="009C2BF9">
                            <w:pPr>
                              <w:rPr>
                                <w:b/>
                                <w:bCs/>
                                <w:color w:val="FF0000"/>
                              </w:rPr>
                            </w:pPr>
                            <w:r w:rsidRPr="00CB300D">
                              <w:rPr>
                                <w:b/>
                                <w:bCs/>
                                <w:color w:val="FF0000"/>
                                <w:lang w:val="vi-VN"/>
                              </w:rPr>
                              <w:t>(</w:t>
                            </w:r>
                            <w:r>
                              <w:rPr>
                                <w:b/>
                                <w:bCs/>
                                <w:color w:val="FF0000"/>
                              </w:rPr>
                              <w:t>5</w:t>
                            </w:r>
                            <w:r w:rsidRPr="00CB300D">
                              <w:rPr>
                                <w:b/>
                                <w:bCs/>
                                <w:color w:val="FF0000"/>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EDC1C" id="_x0000_s1051" type="#_x0000_t202" style="position:absolute;margin-left:153.05pt;margin-top:76.95pt;width:36.65pt;height:31.35pt;z-index:2516582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" filled="f" stroked="f">
                <v:textbox>
                  <w:txbxContent>
                    <w:p w14:paraId="632F378E" w14:textId="44E79AF2" w:rsidR="009C2BF9" w:rsidRPr="00CB300D" w:rsidRDefault="009C2BF9" w:rsidP="009C2BF9">
                      <w:pPr>
                        <w:rPr>
                          <w:b/>
                          <w:bCs/>
                          <w:color w:val="FF0000"/>
                        </w:rPr>
                      </w:pPr>
                      <w:r w:rsidRPr="00CB300D">
                        <w:rPr>
                          <w:b/>
                          <w:bCs/>
                          <w:color w:val="FF0000"/>
                          <w:lang w:val="vi-VN"/>
                        </w:rPr>
                        <w:t>(</w:t>
                      </w:r>
                      <w:r>
                        <w:rPr>
                          <w:b/>
                          <w:bCs/>
                          <w:color w:val="FF0000"/>
                        </w:rPr>
                        <w:t>5</w:t>
                      </w:r>
                      <w:r w:rsidRPr="00CB300D">
                        <w:rPr>
                          <w:b/>
                          <w:bCs/>
                          <w:color w:val="FF0000"/>
                          <w:lang w:val="vi-VN"/>
                        </w:rPr>
                        <w:t>)</w:t>
                      </w:r>
                    </w:p>
                  </w:txbxContent>
                </v:textbox>
              </v:shape>
            </w:pict>
          </mc:Fallback>
        </mc:AlternateContent>
      </w:r>
      <w:r w:rsidR="00F2356D" w:rsidRPr="00235D0B">
        <w:rPr>
          <w:rFonts w:ascii="Times New Roman" w:hAnsi="Times New Roman" w:cs="Times New Roman"/>
          <w:noProof/>
          <w:sz w:val="26"/>
          <w:szCs w:val="26"/>
        </w:rPr>
        <mc:AlternateContent>
          <mc:Choice Requires="wps">
            <w:drawing>
              <wp:anchor distT="45720" distB="45720" distL="114300" distR="114300" simplePos="0" relativeHeight="251658285" behindDoc="0" locked="0" layoutInCell="1" allowOverlap="1" wp14:anchorId="0348EAA9" wp14:editId="75B4AE26">
                <wp:simplePos x="0" y="0"/>
                <wp:positionH relativeFrom="column">
                  <wp:posOffset>1093172</wp:posOffset>
                </wp:positionH>
                <wp:positionV relativeFrom="paragraph">
                  <wp:posOffset>973418</wp:posOffset>
                </wp:positionV>
                <wp:extent cx="465667" cy="397933"/>
                <wp:effectExtent l="0" t="0" r="0" b="2540"/>
                <wp:wrapNone/>
                <wp:docPr id="18235719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667" cy="397933"/>
                        </a:xfrm>
                        <a:prstGeom prst="rect">
                          <a:avLst/>
                        </a:prstGeom>
                        <a:noFill/>
                        <a:ln w="9525">
                          <a:noFill/>
                          <a:miter lim="800000"/>
                          <a:headEnd/>
                          <a:tailEnd/>
                        </a:ln>
                      </wps:spPr>
                      <wps:txbx>
                        <w:txbxContent>
                          <w:p w14:paraId="6E4D84DE" w14:textId="10896D0C" w:rsidR="00CB300D" w:rsidRPr="00CB300D" w:rsidRDefault="00CB300D" w:rsidP="00CB300D">
                            <w:pPr>
                              <w:rPr>
                                <w:b/>
                                <w:bCs/>
                                <w:color w:val="FF0000"/>
                              </w:rPr>
                            </w:pPr>
                            <w:r w:rsidRPr="00CB300D">
                              <w:rPr>
                                <w:b/>
                                <w:bCs/>
                                <w:color w:val="FF0000"/>
                                <w:lang w:val="vi-VN"/>
                              </w:rPr>
                              <w:t>(</w:t>
                            </w:r>
                            <w:r>
                              <w:rPr>
                                <w:b/>
                                <w:bCs/>
                                <w:color w:val="FF0000"/>
                              </w:rPr>
                              <w:t>4</w:t>
                            </w:r>
                            <w:r w:rsidRPr="00CB300D">
                              <w:rPr>
                                <w:b/>
                                <w:bCs/>
                                <w:color w:val="FF0000"/>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8EAA9" id="_x0000_s1052" type="#_x0000_t202" style="position:absolute;margin-left:86.1pt;margin-top:76.65pt;width:36.65pt;height:31.35pt;z-index:2516582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" filled="f" stroked="f">
                <v:textbox>
                  <w:txbxContent>
                    <w:p w14:paraId="6E4D84DE" w14:textId="10896D0C" w:rsidR="00CB300D" w:rsidRPr="00CB300D" w:rsidRDefault="00CB300D" w:rsidP="00CB300D">
                      <w:pPr>
                        <w:rPr>
                          <w:b/>
                          <w:bCs/>
                          <w:color w:val="FF0000"/>
                        </w:rPr>
                      </w:pPr>
                      <w:r w:rsidRPr="00CB300D">
                        <w:rPr>
                          <w:b/>
                          <w:bCs/>
                          <w:color w:val="FF0000"/>
                          <w:lang w:val="vi-VN"/>
                        </w:rPr>
                        <w:t>(</w:t>
                      </w:r>
                      <w:r>
                        <w:rPr>
                          <w:b/>
                          <w:bCs/>
                          <w:color w:val="FF0000"/>
                        </w:rPr>
                        <w:t>4</w:t>
                      </w:r>
                      <w:r w:rsidRPr="00CB300D">
                        <w:rPr>
                          <w:b/>
                          <w:bCs/>
                          <w:color w:val="FF0000"/>
                          <w:lang w:val="vi-VN"/>
                        </w:rPr>
                        <w:t>)</w:t>
                      </w:r>
                    </w:p>
                  </w:txbxContent>
                </v:textbox>
              </v:shape>
            </w:pict>
          </mc:Fallback>
        </mc:AlternateContent>
      </w:r>
      <w:r w:rsidR="00F2356D" w:rsidRPr="00235D0B">
        <w:rPr>
          <w:rFonts w:ascii="Times New Roman" w:hAnsi="Times New Roman" w:cs="Times New Roman"/>
          <w:noProof/>
          <w:sz w:val="26"/>
          <w:szCs w:val="26"/>
        </w:rPr>
        <mc:AlternateContent>
          <mc:Choice Requires="wps">
            <w:drawing>
              <wp:anchor distT="45720" distB="45720" distL="114300" distR="114300" simplePos="0" relativeHeight="251658247" behindDoc="0" locked="0" layoutInCell="1" allowOverlap="1" wp14:anchorId="0BC6396D" wp14:editId="26302CE0">
                <wp:simplePos x="0" y="0"/>
                <wp:positionH relativeFrom="column">
                  <wp:posOffset>5609964</wp:posOffset>
                </wp:positionH>
                <wp:positionV relativeFrom="paragraph">
                  <wp:posOffset>736899</wp:posOffset>
                </wp:positionV>
                <wp:extent cx="465667" cy="397933"/>
                <wp:effectExtent l="0" t="0" r="0" b="2540"/>
                <wp:wrapNone/>
                <wp:docPr id="18235719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667" cy="397933"/>
                        </a:xfrm>
                        <a:prstGeom prst="rect">
                          <a:avLst/>
                        </a:prstGeom>
                        <a:noFill/>
                        <a:ln w="9525">
                          <a:noFill/>
                          <a:miter lim="800000"/>
                          <a:headEnd/>
                          <a:tailEnd/>
                        </a:ln>
                      </wps:spPr>
                      <wps:txbx>
                        <w:txbxContent>
                          <w:p w14:paraId="086649CF" w14:textId="5E489E2A" w:rsidR="00861E34" w:rsidRPr="00CB300D" w:rsidRDefault="00861E34" w:rsidP="00861E34">
                            <w:pPr>
                              <w:rPr>
                                <w:b/>
                                <w:bCs/>
                                <w:color w:val="FF0000"/>
                              </w:rPr>
                            </w:pPr>
                            <w:r w:rsidRPr="00CB300D">
                              <w:rPr>
                                <w:b/>
                                <w:bCs/>
                                <w:color w:val="FF0000"/>
                                <w:lang w:val="vi-VN"/>
                              </w:rPr>
                              <w:t>(</w:t>
                            </w:r>
                            <w:r w:rsidR="00C72C24" w:rsidRPr="00CB300D">
                              <w:rPr>
                                <w:b/>
                                <w:bCs/>
                                <w:color w:val="FF0000"/>
                              </w:rPr>
                              <w:t>3</w:t>
                            </w:r>
                            <w:r w:rsidRPr="00CB300D">
                              <w:rPr>
                                <w:b/>
                                <w:bCs/>
                                <w:color w:val="FF0000"/>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6396D" id="_x0000_s1053" type="#_x0000_t202" style="position:absolute;margin-left:441.75pt;margin-top:58pt;width:36.65pt;height:31.3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" filled="f" stroked="f">
                <v:textbox>
                  <w:txbxContent>
                    <w:p w14:paraId="086649CF" w14:textId="5E489E2A" w:rsidR="00861E34" w:rsidRPr="00CB300D" w:rsidRDefault="00861E34" w:rsidP="00861E34">
                      <w:pPr>
                        <w:rPr>
                          <w:b/>
                          <w:bCs/>
                          <w:color w:val="FF0000"/>
                        </w:rPr>
                      </w:pPr>
                      <w:r w:rsidRPr="00CB300D">
                        <w:rPr>
                          <w:b/>
                          <w:bCs/>
                          <w:color w:val="FF0000"/>
                          <w:lang w:val="vi-VN"/>
                        </w:rPr>
                        <w:t>(</w:t>
                      </w:r>
                      <w:r w:rsidR="00C72C24" w:rsidRPr="00CB300D">
                        <w:rPr>
                          <w:b/>
                          <w:bCs/>
                          <w:color w:val="FF0000"/>
                        </w:rPr>
                        <w:t>3</w:t>
                      </w:r>
                      <w:r w:rsidRPr="00CB300D">
                        <w:rPr>
                          <w:b/>
                          <w:bCs/>
                          <w:color w:val="FF0000"/>
                          <w:lang w:val="vi-VN"/>
                        </w:rPr>
                        <w:t>)</w:t>
                      </w:r>
                    </w:p>
                  </w:txbxContent>
                </v:textbox>
              </v:shape>
            </w:pict>
          </mc:Fallback>
        </mc:AlternateContent>
      </w:r>
      <w:r w:rsidR="00F2356D" w:rsidRPr="00235D0B">
        <w:rPr>
          <w:rFonts w:ascii="Times New Roman" w:hAnsi="Times New Roman" w:cs="Times New Roman"/>
          <w:noProof/>
          <w:sz w:val="26"/>
          <w:szCs w:val="26"/>
        </w:rPr>
        <mc:AlternateContent>
          <mc:Choice Requires="wps">
            <w:drawing>
              <wp:anchor distT="45720" distB="45720" distL="114300" distR="114300" simplePos="0" relativeHeight="251658246" behindDoc="0" locked="0" layoutInCell="1" allowOverlap="1" wp14:anchorId="319CAA57" wp14:editId="03DED89C">
                <wp:simplePos x="0" y="0"/>
                <wp:positionH relativeFrom="margin">
                  <wp:posOffset>3665893</wp:posOffset>
                </wp:positionH>
                <wp:positionV relativeFrom="paragraph">
                  <wp:posOffset>757443</wp:posOffset>
                </wp:positionV>
                <wp:extent cx="379730" cy="352425"/>
                <wp:effectExtent l="0" t="0" r="0" b="0"/>
                <wp:wrapNone/>
                <wp:docPr id="20228437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52425"/>
                        </a:xfrm>
                        <a:prstGeom prst="rect">
                          <a:avLst/>
                        </a:prstGeom>
                        <a:noFill/>
                        <a:ln w="9525">
                          <a:noFill/>
                          <a:miter lim="800000"/>
                          <a:headEnd/>
                          <a:tailEnd/>
                        </a:ln>
                      </wps:spPr>
                      <wps:txbx>
                        <w:txbxContent>
                          <w:p w14:paraId="6B764E70" w14:textId="77777777" w:rsidR="00861E34" w:rsidRPr="00CB300D" w:rsidRDefault="00861E34" w:rsidP="00861E34">
                            <w:pPr>
                              <w:rPr>
                                <w:b/>
                                <w:bCs/>
                                <w:color w:val="FF0000"/>
                              </w:rPr>
                            </w:pPr>
                            <w:r w:rsidRPr="00CB300D">
                              <w:rPr>
                                <w:b/>
                                <w:bCs/>
                                <w:color w:val="FF0000"/>
                                <w:lang w:val="vi-VN"/>
                              </w:rPr>
                              <w:t>(</w:t>
                            </w:r>
                            <w:r w:rsidR="00C72C24" w:rsidRPr="00CB300D">
                              <w:rPr>
                                <w:b/>
                                <w:bCs/>
                                <w:color w:val="FF0000"/>
                              </w:rPr>
                              <w:t>2</w:t>
                            </w:r>
                            <w:r w:rsidRPr="00CB300D">
                              <w:rPr>
                                <w:b/>
                                <w:bCs/>
                                <w:color w:val="FF0000"/>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9CAA57" id="_x0000_s1054" type="#_x0000_t202" style="position:absolute;margin-left:288.65pt;margin-top:59.65pt;width:29.9pt;height:27.75pt;z-index:2516582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" filled="f" stroked="f">
                <v:textbox>
                  <w:txbxContent>
                    <w:p w14:paraId="6B764E70" w14:textId="77777777" w:rsidR="00861E34" w:rsidRPr="00CB300D" w:rsidRDefault="00861E34" w:rsidP="00861E34">
                      <w:pPr>
                        <w:rPr>
                          <w:b/>
                          <w:bCs/>
                          <w:color w:val="FF0000"/>
                        </w:rPr>
                      </w:pPr>
                      <w:r w:rsidRPr="00CB300D">
                        <w:rPr>
                          <w:b/>
                          <w:bCs/>
                          <w:color w:val="FF0000"/>
                          <w:lang w:val="vi-VN"/>
                        </w:rPr>
                        <w:t>(</w:t>
                      </w:r>
                      <w:r w:rsidR="00C72C24" w:rsidRPr="00CB300D">
                        <w:rPr>
                          <w:b/>
                          <w:bCs/>
                          <w:color w:val="FF0000"/>
                        </w:rPr>
                        <w:t>2</w:t>
                      </w:r>
                      <w:r w:rsidRPr="00CB300D">
                        <w:rPr>
                          <w:b/>
                          <w:bCs/>
                          <w:color w:val="FF0000"/>
                          <w:lang w:val="vi-VN"/>
                        </w:rPr>
                        <w:t>)</w:t>
                      </w:r>
                    </w:p>
                  </w:txbxContent>
                </v:textbox>
                <w10:wrap anchorx="margin"/>
              </v:shape>
            </w:pict>
          </mc:Fallback>
        </mc:AlternateContent>
      </w:r>
      <w:r w:rsidR="00F2356D" w:rsidRPr="00235D0B">
        <w:rPr>
          <w:rFonts w:ascii="Times New Roman" w:hAnsi="Times New Roman" w:cs="Times New Roman"/>
          <w:noProof/>
          <w:sz w:val="26"/>
          <w:szCs w:val="26"/>
        </w:rPr>
        <mc:AlternateContent>
          <mc:Choice Requires="wps">
            <w:drawing>
              <wp:anchor distT="45720" distB="45720" distL="114300" distR="114300" simplePos="0" relativeHeight="251658245" behindDoc="0" locked="0" layoutInCell="1" allowOverlap="1" wp14:anchorId="2AB6A108" wp14:editId="0BEF3367">
                <wp:simplePos x="0" y="0"/>
                <wp:positionH relativeFrom="column">
                  <wp:posOffset>2288167</wp:posOffset>
                </wp:positionH>
                <wp:positionV relativeFrom="paragraph">
                  <wp:posOffset>785719</wp:posOffset>
                </wp:positionV>
                <wp:extent cx="514350" cy="354330"/>
                <wp:effectExtent l="0" t="0" r="0" b="0"/>
                <wp:wrapNone/>
                <wp:docPr id="17445727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354330"/>
                        </a:xfrm>
                        <a:prstGeom prst="rect">
                          <a:avLst/>
                        </a:prstGeom>
                        <a:noFill/>
                        <a:ln w="9525">
                          <a:noFill/>
                          <a:miter lim="800000"/>
                          <a:headEnd/>
                          <a:tailEnd/>
                        </a:ln>
                      </wps:spPr>
                      <wps:txbx>
                        <w:txbxContent>
                          <w:p w14:paraId="072BBA60" w14:textId="7DD59C97" w:rsidR="00861E34" w:rsidRPr="00CB300D" w:rsidRDefault="00861E34" w:rsidP="00861E34">
                            <w:pPr>
                              <w:rPr>
                                <w:b/>
                                <w:bCs/>
                                <w:color w:val="FF0000"/>
                              </w:rPr>
                            </w:pPr>
                            <w:r w:rsidRPr="00CB300D">
                              <w:rPr>
                                <w:b/>
                                <w:bCs/>
                                <w:color w:val="FF0000"/>
                                <w:lang w:val="vi-VN"/>
                              </w:rPr>
                              <w:t>(</w:t>
                            </w:r>
                            <w:r w:rsidR="00C72C24" w:rsidRPr="00CB300D">
                              <w:rPr>
                                <w:b/>
                                <w:bCs/>
                                <w:color w:val="FF0000"/>
                              </w:rPr>
                              <w:t>1</w:t>
                            </w:r>
                            <w:r w:rsidRPr="00CB300D">
                              <w:rPr>
                                <w:b/>
                                <w:bCs/>
                                <w:color w:val="FF0000"/>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6A108" id="_x0000_s1055" type="#_x0000_t202" style="position:absolute;margin-left:180.15pt;margin-top:61.85pt;width:40.5pt;height:27.9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" filled="f" stroked="f">
                <v:textbox>
                  <w:txbxContent>
                    <w:p w14:paraId="072BBA60" w14:textId="7DD59C97" w:rsidR="00861E34" w:rsidRPr="00CB300D" w:rsidRDefault="00861E34" w:rsidP="00861E34">
                      <w:pPr>
                        <w:rPr>
                          <w:b/>
                          <w:bCs/>
                          <w:color w:val="FF0000"/>
                        </w:rPr>
                      </w:pPr>
                      <w:r w:rsidRPr="00CB300D">
                        <w:rPr>
                          <w:b/>
                          <w:bCs/>
                          <w:color w:val="FF0000"/>
                          <w:lang w:val="vi-VN"/>
                        </w:rPr>
                        <w:t>(</w:t>
                      </w:r>
                      <w:r w:rsidR="00C72C24" w:rsidRPr="00CB300D">
                        <w:rPr>
                          <w:b/>
                          <w:bCs/>
                          <w:color w:val="FF0000"/>
                        </w:rPr>
                        <w:t>1</w:t>
                      </w:r>
                      <w:r w:rsidRPr="00CB300D">
                        <w:rPr>
                          <w:b/>
                          <w:bCs/>
                          <w:color w:val="FF0000"/>
                          <w:lang w:val="vi-VN"/>
                        </w:rPr>
                        <w:t>)</w:t>
                      </w:r>
                    </w:p>
                  </w:txbxContent>
                </v:textbox>
              </v:shape>
            </w:pict>
          </mc:Fallback>
        </mc:AlternateContent>
      </w:r>
      <w:r w:rsidR="00A906E4" w:rsidRPr="00A906E4">
        <w:rPr>
          <w:noProof/>
        </w:rPr>
        <w:t xml:space="preserve"> </w:t>
      </w:r>
      <w:r w:rsidR="00685E26" w:rsidRPr="00685E26">
        <w:rPr>
          <w:noProof/>
        </w:rPr>
        <w:drawing>
          <wp:inline distT="0" distB="0" distL="0" distR="0" wp14:anchorId="60CE8A9B" wp14:editId="04918D42">
            <wp:extent cx="6511925" cy="3552825"/>
            <wp:effectExtent l="0" t="0" r="3175" b="9525"/>
            <wp:docPr id="1730025729" name="Picture 173002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11925" cy="3552825"/>
                    </a:xfrm>
                    <a:prstGeom prst="rect">
                      <a:avLst/>
                    </a:prstGeom>
                  </pic:spPr>
                </pic:pic>
              </a:graphicData>
            </a:graphic>
          </wp:inline>
        </w:drawing>
      </w:r>
    </w:p>
    <w:p w14:paraId="439F6C6F" w14:textId="7765E637" w:rsidR="000244E2" w:rsidRPr="00636443" w:rsidRDefault="000244E2" w:rsidP="00280EA0">
      <w:pPr>
        <w:spacing w:line="360" w:lineRule="auto"/>
        <w:rPr>
          <w:noProof/>
        </w:rPr>
      </w:pPr>
    </w:p>
    <w:p w14:paraId="6B6E66C9" w14:textId="1F59C242" w:rsidR="00EF2A9D" w:rsidRPr="00EF2A9D" w:rsidRDefault="003319B9" w:rsidP="00FB1894">
      <w:pPr>
        <w:pStyle w:val="HINHANH"/>
      </w:pPr>
      <w:bookmarkStart w:id="60" w:name="_Toc179147132"/>
      <w:bookmarkStart w:id="61" w:name="_Toc180955988"/>
      <w:r w:rsidRPr="00235D0B">
        <w:t>Hình 3</w:t>
      </w:r>
      <w:r w:rsidR="00A03ACA">
        <w:t>.3</w:t>
      </w:r>
      <w:r w:rsidRPr="00235D0B">
        <w:t xml:space="preserve">: Màn hình </w:t>
      </w:r>
      <w:r w:rsidR="00A91E09">
        <w:t>Q</w:t>
      </w:r>
      <w:r w:rsidRPr="00235D0B">
        <w:t xml:space="preserve">uản lý </w:t>
      </w:r>
      <w:bookmarkEnd w:id="60"/>
      <w:r w:rsidR="003A1ABC">
        <w:t>bán hàng</w:t>
      </w:r>
      <w:bookmarkEnd w:id="61"/>
    </w:p>
    <w:p w14:paraId="080CEBB0" w14:textId="7861A575" w:rsidR="00AD0A6F" w:rsidRPr="00A03ACA" w:rsidRDefault="00AD0A6F" w:rsidP="00A27B42">
      <w:pPr>
        <w:pStyle w:val="ListParagraph"/>
        <w:numPr>
          <w:ilvl w:val="0"/>
          <w:numId w:val="8"/>
        </w:numPr>
        <w:spacing w:after="120" w:line="360" w:lineRule="auto"/>
        <w:jc w:val="both"/>
        <w:rPr>
          <w:rFonts w:ascii="Times New Roman" w:hAnsi="Times New Roman" w:cs="Times New Roman"/>
          <w:sz w:val="26"/>
          <w:szCs w:val="26"/>
        </w:rPr>
      </w:pPr>
      <w:r w:rsidRPr="00A03ACA">
        <w:rPr>
          <w:rFonts w:ascii="Times New Roman" w:hAnsi="Times New Roman" w:cs="Times New Roman"/>
          <w:bCs/>
          <w:sz w:val="26"/>
          <w:szCs w:val="26"/>
          <w:lang w:val="vi-VN"/>
        </w:rPr>
        <w:t xml:space="preserve">Chức năng: </w:t>
      </w:r>
      <w:r w:rsidR="00123BA6">
        <w:rPr>
          <w:rFonts w:ascii="Times New Roman" w:hAnsi="Times New Roman" w:cs="Times New Roman"/>
          <w:sz w:val="26"/>
          <w:szCs w:val="26"/>
        </w:rPr>
        <w:t>cho phép nhân viên tạo hóa đơn bán hàng cho khách</w:t>
      </w:r>
      <w:r w:rsidRPr="00A03ACA">
        <w:rPr>
          <w:rFonts w:ascii="Times New Roman" w:hAnsi="Times New Roman" w:cs="Times New Roman"/>
          <w:sz w:val="26"/>
          <w:szCs w:val="26"/>
        </w:rPr>
        <w:t>.</w:t>
      </w:r>
    </w:p>
    <w:p w14:paraId="72BA6CF1" w14:textId="77777777" w:rsidR="00AD0A6F" w:rsidRPr="00280EA0" w:rsidRDefault="00AD0A6F" w:rsidP="00A27B42">
      <w:pPr>
        <w:pStyle w:val="ListParagraph"/>
        <w:numPr>
          <w:ilvl w:val="0"/>
          <w:numId w:val="8"/>
        </w:numPr>
        <w:spacing w:after="120"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Mô tả: </w:t>
      </w:r>
    </w:p>
    <w:p w14:paraId="1546B65E" w14:textId="45DF8885" w:rsidR="00956786" w:rsidRPr="00956786" w:rsidRDefault="00956786" w:rsidP="00A27B42">
      <w:pPr>
        <w:pStyle w:val="ListParagraph"/>
        <w:numPr>
          <w:ilvl w:val="0"/>
          <w:numId w:val="5"/>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 xml:space="preserve">Nhân viên: là nhân viên đang </w:t>
      </w:r>
      <w:r w:rsidR="003A04CA">
        <w:rPr>
          <w:rFonts w:ascii="Times New Roman" w:hAnsi="Times New Roman" w:cs="Times New Roman"/>
          <w:bCs/>
          <w:sz w:val="26"/>
          <w:szCs w:val="26"/>
        </w:rPr>
        <w:t>trong ca làm sử dụng ứng dụng quản lý hiệu thuốc MEDKIT</w:t>
      </w:r>
      <w:r w:rsidR="00F95A5E">
        <w:rPr>
          <w:rFonts w:ascii="Times New Roman" w:hAnsi="Times New Roman" w:cs="Times New Roman"/>
          <w:bCs/>
          <w:sz w:val="26"/>
          <w:szCs w:val="26"/>
        </w:rPr>
        <w:t>, không cho phép chỉnh sửa</w:t>
      </w:r>
      <w:r w:rsidR="003A04CA">
        <w:rPr>
          <w:rFonts w:ascii="Times New Roman" w:hAnsi="Times New Roman" w:cs="Times New Roman"/>
          <w:bCs/>
          <w:sz w:val="26"/>
          <w:szCs w:val="26"/>
        </w:rPr>
        <w:t>.</w:t>
      </w:r>
    </w:p>
    <w:p w14:paraId="093FE2F7" w14:textId="5128363A" w:rsidR="003A04CA" w:rsidRPr="003A04CA" w:rsidRDefault="003A04CA" w:rsidP="00A27B42">
      <w:pPr>
        <w:pStyle w:val="ListParagraph"/>
        <w:numPr>
          <w:ilvl w:val="0"/>
          <w:numId w:val="5"/>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 xml:space="preserve">Mã hóa đơn: là mã </w:t>
      </w:r>
      <w:r w:rsidR="006E66EC">
        <w:rPr>
          <w:rFonts w:ascii="Times New Roman" w:hAnsi="Times New Roman" w:cs="Times New Roman"/>
          <w:bCs/>
          <w:sz w:val="26"/>
          <w:szCs w:val="26"/>
        </w:rPr>
        <w:t>hệ thống tự động phát sinh</w:t>
      </w:r>
      <w:r w:rsidR="00F95A5E">
        <w:rPr>
          <w:rFonts w:ascii="Times New Roman" w:hAnsi="Times New Roman" w:cs="Times New Roman"/>
          <w:bCs/>
          <w:sz w:val="26"/>
          <w:szCs w:val="26"/>
        </w:rPr>
        <w:t>, không cho phép chỉnh sửa</w:t>
      </w:r>
      <w:r w:rsidR="006E66EC">
        <w:rPr>
          <w:rFonts w:ascii="Times New Roman" w:hAnsi="Times New Roman" w:cs="Times New Roman"/>
          <w:bCs/>
          <w:sz w:val="26"/>
          <w:szCs w:val="26"/>
        </w:rPr>
        <w:t>.</w:t>
      </w:r>
    </w:p>
    <w:p w14:paraId="39E29D94" w14:textId="3BC1B246" w:rsidR="0032057E" w:rsidRPr="0032057E" w:rsidRDefault="0032057E" w:rsidP="00A27B42">
      <w:pPr>
        <w:pStyle w:val="ListParagraph"/>
        <w:numPr>
          <w:ilvl w:val="0"/>
          <w:numId w:val="5"/>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Ngày tạo là mặc định ngày giờ tại thời điểm hiện tại, không cho phép chỉnh sửa.</w:t>
      </w:r>
    </w:p>
    <w:p w14:paraId="7001BF23" w14:textId="586BC7F3" w:rsidR="00613D13" w:rsidRPr="00613D13" w:rsidRDefault="00613D13" w:rsidP="00A27B42">
      <w:pPr>
        <w:pStyle w:val="ListParagraph"/>
        <w:numPr>
          <w:ilvl w:val="0"/>
          <w:numId w:val="5"/>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sz w:val="26"/>
          <w:szCs w:val="26"/>
        </w:rPr>
        <w:t>Mã sản phẩm: là mã của thuốc hoặc thiết bị y tế được lấy từ nhãn dán trên sản phẩm đó</w:t>
      </w:r>
      <w:r w:rsidR="0040146F">
        <w:rPr>
          <w:rFonts w:ascii="Times New Roman" w:hAnsi="Times New Roman" w:cs="Times New Roman"/>
          <w:sz w:val="26"/>
          <w:szCs w:val="26"/>
        </w:rPr>
        <w:t>.</w:t>
      </w:r>
    </w:p>
    <w:p w14:paraId="34ADF9C0" w14:textId="43F68613" w:rsidR="006D5072" w:rsidRPr="006D5072" w:rsidRDefault="00A3088B" w:rsidP="00A27B42">
      <w:pPr>
        <w:pStyle w:val="ListParagraph"/>
        <w:numPr>
          <w:ilvl w:val="0"/>
          <w:numId w:val="5"/>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sz w:val="26"/>
          <w:szCs w:val="26"/>
        </w:rPr>
        <w:t>Số lượng: để nhập số lượng của sản phẩm, có thể điều chỉnh lên xuống để tăng hoặc giảm số lượng</w:t>
      </w:r>
      <w:r w:rsidR="0040146F">
        <w:rPr>
          <w:rFonts w:ascii="Times New Roman" w:hAnsi="Times New Roman" w:cs="Times New Roman"/>
          <w:sz w:val="26"/>
          <w:szCs w:val="26"/>
        </w:rPr>
        <w:t>.</w:t>
      </w:r>
    </w:p>
    <w:p w14:paraId="74F2479E" w14:textId="2E9BEF38" w:rsidR="00AD0A6F" w:rsidRPr="00AD0A6F" w:rsidRDefault="0040146F" w:rsidP="00A27B42">
      <w:pPr>
        <w:pStyle w:val="ListParagraph"/>
        <w:numPr>
          <w:ilvl w:val="0"/>
          <w:numId w:val="5"/>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sz w:val="26"/>
          <w:szCs w:val="26"/>
        </w:rPr>
        <w:t>Đơn vị: là combo box để chọn theo: viên, vỉ, hộp, chai, ống, gói</w:t>
      </w:r>
      <w:r w:rsidR="0072483E">
        <w:rPr>
          <w:rFonts w:ascii="Times New Roman" w:hAnsi="Times New Roman" w:cs="Times New Roman"/>
          <w:bCs/>
          <w:sz w:val="26"/>
          <w:szCs w:val="26"/>
        </w:rPr>
        <w:t xml:space="preserve">. </w:t>
      </w:r>
    </w:p>
    <w:p w14:paraId="0DB27229" w14:textId="5DAF53D6" w:rsidR="00AD0A6F" w:rsidRPr="00AD0A6F" w:rsidRDefault="00C95114" w:rsidP="00A27B42">
      <w:pPr>
        <w:pStyle w:val="ListParagraph"/>
        <w:numPr>
          <w:ilvl w:val="0"/>
          <w:numId w:val="5"/>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sz w:val="26"/>
          <w:szCs w:val="26"/>
        </w:rPr>
        <w:t>Liều lượng: là combo box để chọn liều lượng thuốc uống tùy theo từng loại thuốc nhất định</w:t>
      </w:r>
      <w:r w:rsidR="00430827">
        <w:rPr>
          <w:rFonts w:ascii="Times New Roman" w:hAnsi="Times New Roman" w:cs="Times New Roman"/>
          <w:bCs/>
          <w:sz w:val="26"/>
          <w:szCs w:val="26"/>
        </w:rPr>
        <w:t>.</w:t>
      </w:r>
    </w:p>
    <w:p w14:paraId="413885D9" w14:textId="5A0648EB" w:rsidR="004A0881" w:rsidRPr="006566DF" w:rsidRDefault="004A0881" w:rsidP="00806A0B">
      <w:pPr>
        <w:pStyle w:val="ListParagraph"/>
        <w:numPr>
          <w:ilvl w:val="0"/>
          <w:numId w:val="5"/>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sz w:val="26"/>
          <w:szCs w:val="26"/>
        </w:rPr>
        <w:lastRenderedPageBreak/>
        <w:t>Nút Thêm: để thêm sản phẩm khách hàng mua vào giỏ hàng.</w:t>
      </w:r>
    </w:p>
    <w:p w14:paraId="145A6C08" w14:textId="7D71FE81" w:rsidR="0092258F" w:rsidRPr="0092258F" w:rsidRDefault="0092258F" w:rsidP="00806A0B">
      <w:pPr>
        <w:pStyle w:val="ListParagraph"/>
        <w:numPr>
          <w:ilvl w:val="0"/>
          <w:numId w:val="5"/>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sz w:val="26"/>
          <w:szCs w:val="26"/>
        </w:rPr>
        <w:t>Nút Làm mới: để xóa hết tất cả thông tin bên trong giao diện Quản lý bán hàng trở về trạng thái ban đầu</w:t>
      </w:r>
      <w:r w:rsidR="00DF1C0A">
        <w:rPr>
          <w:rFonts w:ascii="Times New Roman" w:hAnsi="Times New Roman" w:cs="Times New Roman"/>
          <w:sz w:val="26"/>
          <w:szCs w:val="26"/>
        </w:rPr>
        <w:t>,</w:t>
      </w:r>
      <w:r w:rsidR="003A586A">
        <w:rPr>
          <w:rFonts w:ascii="Times New Roman" w:hAnsi="Times New Roman" w:cs="Times New Roman"/>
          <w:sz w:val="26"/>
          <w:szCs w:val="26"/>
        </w:rPr>
        <w:t xml:space="preserve"> con trỏ trở về vị trí nút số 4.</w:t>
      </w:r>
    </w:p>
    <w:p w14:paraId="11F937BC" w14:textId="63DEF3B1" w:rsidR="00E67F8C" w:rsidRPr="00F8352F" w:rsidRDefault="00AD0A6F" w:rsidP="008E1EFC">
      <w:pPr>
        <w:pStyle w:val="ListParagraph"/>
        <w:numPr>
          <w:ilvl w:val="0"/>
          <w:numId w:val="5"/>
        </w:numPr>
        <w:tabs>
          <w:tab w:val="left" w:pos="1120"/>
        </w:tabs>
        <w:spacing w:after="120" w:line="360" w:lineRule="auto"/>
        <w:ind w:left="1985" w:hanging="545"/>
        <w:jc w:val="both"/>
        <w:rPr>
          <w:rFonts w:ascii="Times New Roman" w:hAnsi="Times New Roman" w:cs="Times New Roman"/>
          <w:bCs/>
          <w:sz w:val="26"/>
          <w:szCs w:val="26"/>
          <w:lang w:val="vi-VN"/>
        </w:rPr>
      </w:pPr>
      <w:r>
        <w:rPr>
          <w:rFonts w:ascii="Times New Roman" w:hAnsi="Times New Roman" w:cs="Times New Roman"/>
          <w:bCs/>
          <w:sz w:val="26"/>
          <w:szCs w:val="26"/>
        </w:rPr>
        <w:t xml:space="preserve">Bảng hiển thị dữ liệu </w:t>
      </w:r>
      <w:r w:rsidR="00F8352F">
        <w:rPr>
          <w:rFonts w:ascii="Times New Roman" w:hAnsi="Times New Roman" w:cs="Times New Roman"/>
          <w:sz w:val="26"/>
          <w:szCs w:val="26"/>
        </w:rPr>
        <w:t>Thông tin sản phẩm</w:t>
      </w:r>
      <w:r w:rsidR="00F8352F" w:rsidRPr="0060461A">
        <w:rPr>
          <w:rFonts w:ascii="Times New Roman" w:hAnsi="Times New Roman" w:cs="Times New Roman"/>
          <w:sz w:val="26"/>
          <w:szCs w:val="26"/>
        </w:rPr>
        <w:t>:</w:t>
      </w:r>
      <w:r w:rsidR="00F8352F">
        <w:rPr>
          <w:rFonts w:ascii="Times New Roman" w:hAnsi="Times New Roman" w:cs="Times New Roman"/>
          <w:sz w:val="26"/>
          <w:szCs w:val="26"/>
        </w:rPr>
        <w:t xml:space="preserve"> Hiển thị toàn bộ dữ liệu tìm kiếm trùng khớp khi nhập ở ô </w:t>
      </w:r>
      <w:r w:rsidR="001A7BB8">
        <w:rPr>
          <w:rFonts w:ascii="Times New Roman" w:hAnsi="Times New Roman" w:cs="Times New Roman"/>
          <w:sz w:val="26"/>
          <w:szCs w:val="26"/>
        </w:rPr>
        <w:t>mã sản phẩm</w:t>
      </w:r>
      <w:r w:rsidR="00F8352F">
        <w:rPr>
          <w:rFonts w:ascii="Times New Roman" w:hAnsi="Times New Roman" w:cs="Times New Roman"/>
          <w:bCs/>
          <w:sz w:val="26"/>
          <w:szCs w:val="26"/>
        </w:rPr>
        <w:t>.</w:t>
      </w:r>
    </w:p>
    <w:p w14:paraId="2241A850" w14:textId="6838E4EE" w:rsidR="00F8352F" w:rsidRPr="00B83C95" w:rsidRDefault="00636B3F" w:rsidP="008E1EFC">
      <w:pPr>
        <w:pStyle w:val="ListParagraph"/>
        <w:numPr>
          <w:ilvl w:val="0"/>
          <w:numId w:val="5"/>
        </w:numPr>
        <w:tabs>
          <w:tab w:val="left" w:pos="1120"/>
        </w:tabs>
        <w:spacing w:after="120" w:line="360" w:lineRule="auto"/>
        <w:ind w:left="1985" w:hanging="545"/>
        <w:jc w:val="both"/>
        <w:rPr>
          <w:rFonts w:ascii="Times New Roman" w:hAnsi="Times New Roman" w:cs="Times New Roman"/>
          <w:bCs/>
          <w:sz w:val="26"/>
          <w:szCs w:val="26"/>
          <w:lang w:val="vi-VN"/>
        </w:rPr>
      </w:pPr>
      <w:r>
        <w:rPr>
          <w:rFonts w:ascii="Times New Roman" w:hAnsi="Times New Roman" w:cs="Times New Roman"/>
          <w:bCs/>
          <w:sz w:val="26"/>
          <w:szCs w:val="26"/>
        </w:rPr>
        <w:t xml:space="preserve">Bảng hiển thị dữ liệu </w:t>
      </w:r>
      <w:r w:rsidR="00B83C95" w:rsidRPr="00F133D6">
        <w:rPr>
          <w:rFonts w:ascii="Times New Roman" w:hAnsi="Times New Roman" w:cs="Times New Roman"/>
          <w:sz w:val="26"/>
          <w:szCs w:val="26"/>
        </w:rPr>
        <w:t>Giỏ hàng</w:t>
      </w:r>
      <w:r w:rsidR="00B83C95">
        <w:rPr>
          <w:rFonts w:ascii="Times New Roman" w:hAnsi="Times New Roman" w:cs="Times New Roman"/>
          <w:sz w:val="26"/>
          <w:szCs w:val="26"/>
        </w:rPr>
        <w:t>: là thông tin các sản phẩm tương ứng với số lượng đã thêm.</w:t>
      </w:r>
    </w:p>
    <w:p w14:paraId="24C4804E" w14:textId="6A0E970C" w:rsidR="00B83C95" w:rsidRPr="003074F8" w:rsidRDefault="003074F8" w:rsidP="008E1EFC">
      <w:pPr>
        <w:pStyle w:val="ListParagraph"/>
        <w:numPr>
          <w:ilvl w:val="0"/>
          <w:numId w:val="5"/>
        </w:numPr>
        <w:tabs>
          <w:tab w:val="left" w:pos="1120"/>
        </w:tabs>
        <w:spacing w:after="120" w:line="360" w:lineRule="auto"/>
        <w:ind w:left="1985" w:hanging="545"/>
        <w:jc w:val="both"/>
        <w:rPr>
          <w:rFonts w:ascii="Times New Roman" w:hAnsi="Times New Roman" w:cs="Times New Roman"/>
          <w:bCs/>
          <w:sz w:val="26"/>
          <w:szCs w:val="26"/>
          <w:lang w:val="vi-VN"/>
        </w:rPr>
      </w:pPr>
      <w:r>
        <w:rPr>
          <w:rFonts w:ascii="Times New Roman" w:hAnsi="Times New Roman" w:cs="Times New Roman"/>
          <w:sz w:val="26"/>
          <w:szCs w:val="26"/>
        </w:rPr>
        <w:t>Số điện thoại: là số điện thoại của khách hàng</w:t>
      </w:r>
      <w:r w:rsidR="003A586A">
        <w:rPr>
          <w:rFonts w:ascii="Times New Roman" w:hAnsi="Times New Roman" w:cs="Times New Roman"/>
          <w:sz w:val="26"/>
          <w:szCs w:val="26"/>
        </w:rPr>
        <w:t xml:space="preserve"> được thiết lập theo quy tắc 10 ký tự số.</w:t>
      </w:r>
    </w:p>
    <w:p w14:paraId="49C75B94" w14:textId="6CEDD0C2" w:rsidR="00526C20" w:rsidRPr="00DF1E99" w:rsidRDefault="00DF1E99" w:rsidP="008E1EFC">
      <w:pPr>
        <w:pStyle w:val="ListParagraph"/>
        <w:numPr>
          <w:ilvl w:val="0"/>
          <w:numId w:val="5"/>
        </w:numPr>
        <w:tabs>
          <w:tab w:val="left" w:pos="1120"/>
        </w:tabs>
        <w:spacing w:after="120" w:line="360" w:lineRule="auto"/>
        <w:ind w:left="1985" w:hanging="545"/>
        <w:jc w:val="both"/>
        <w:rPr>
          <w:rFonts w:ascii="Times New Roman" w:hAnsi="Times New Roman" w:cs="Times New Roman"/>
          <w:bCs/>
          <w:sz w:val="26"/>
          <w:szCs w:val="26"/>
          <w:lang w:val="vi-VN"/>
        </w:rPr>
      </w:pPr>
      <w:r>
        <w:rPr>
          <w:rFonts w:ascii="Times New Roman" w:hAnsi="Times New Roman" w:cs="Times New Roman"/>
          <w:sz w:val="26"/>
          <w:szCs w:val="26"/>
        </w:rPr>
        <w:t>Điểm sử dụng: là số điểm mà khách hàng muốn trừ đi để giảm tiền hóa đơn.</w:t>
      </w:r>
    </w:p>
    <w:p w14:paraId="0B071189" w14:textId="5C93AAFD" w:rsidR="003B01EF" w:rsidRPr="003B01EF" w:rsidRDefault="003B01EF" w:rsidP="008E1EFC">
      <w:pPr>
        <w:pStyle w:val="ListParagraph"/>
        <w:numPr>
          <w:ilvl w:val="0"/>
          <w:numId w:val="5"/>
        </w:numPr>
        <w:tabs>
          <w:tab w:val="left" w:pos="1120"/>
        </w:tabs>
        <w:spacing w:after="120" w:line="360" w:lineRule="auto"/>
        <w:ind w:left="1985" w:hanging="545"/>
        <w:jc w:val="both"/>
        <w:rPr>
          <w:rFonts w:ascii="Times New Roman" w:hAnsi="Times New Roman" w:cs="Times New Roman"/>
          <w:bCs/>
          <w:sz w:val="26"/>
          <w:szCs w:val="26"/>
          <w:lang w:val="vi-VN"/>
        </w:rPr>
      </w:pPr>
      <w:r>
        <w:rPr>
          <w:rFonts w:ascii="Times New Roman" w:hAnsi="Times New Roman" w:cs="Times New Roman"/>
          <w:bCs/>
          <w:sz w:val="26"/>
          <w:szCs w:val="26"/>
        </w:rPr>
        <w:t xml:space="preserve">Phương thức thanh toán: là combo box để khách hàng chọn 1 trong 2 phương thức thanh toán là </w:t>
      </w:r>
      <w:r w:rsidR="002A2F63">
        <w:rPr>
          <w:rFonts w:ascii="Times New Roman" w:hAnsi="Times New Roman" w:cs="Times New Roman"/>
          <w:bCs/>
          <w:sz w:val="26"/>
          <w:szCs w:val="26"/>
        </w:rPr>
        <w:t>“</w:t>
      </w:r>
      <w:r>
        <w:rPr>
          <w:rFonts w:ascii="Times New Roman" w:hAnsi="Times New Roman" w:cs="Times New Roman"/>
          <w:bCs/>
          <w:sz w:val="26"/>
          <w:szCs w:val="26"/>
        </w:rPr>
        <w:t>tiền mặt</w:t>
      </w:r>
      <w:r w:rsidR="002A2F63">
        <w:rPr>
          <w:rFonts w:ascii="Times New Roman" w:hAnsi="Times New Roman" w:cs="Times New Roman"/>
          <w:bCs/>
          <w:sz w:val="26"/>
          <w:szCs w:val="26"/>
        </w:rPr>
        <w:t>”</w:t>
      </w:r>
      <w:r>
        <w:rPr>
          <w:rFonts w:ascii="Times New Roman" w:hAnsi="Times New Roman" w:cs="Times New Roman"/>
          <w:bCs/>
          <w:sz w:val="26"/>
          <w:szCs w:val="26"/>
        </w:rPr>
        <w:t xml:space="preserve"> hoặc </w:t>
      </w:r>
      <w:r w:rsidR="002A2F63">
        <w:rPr>
          <w:rFonts w:ascii="Times New Roman" w:hAnsi="Times New Roman" w:cs="Times New Roman"/>
          <w:bCs/>
          <w:sz w:val="26"/>
          <w:szCs w:val="26"/>
        </w:rPr>
        <w:t>“</w:t>
      </w:r>
      <w:r>
        <w:rPr>
          <w:rFonts w:ascii="Times New Roman" w:hAnsi="Times New Roman" w:cs="Times New Roman"/>
          <w:bCs/>
          <w:sz w:val="26"/>
          <w:szCs w:val="26"/>
        </w:rPr>
        <w:t>chuyển khoản</w:t>
      </w:r>
      <w:r w:rsidR="002A2F63">
        <w:rPr>
          <w:rFonts w:ascii="Times New Roman" w:hAnsi="Times New Roman" w:cs="Times New Roman"/>
          <w:bCs/>
          <w:sz w:val="26"/>
          <w:szCs w:val="26"/>
        </w:rPr>
        <w:t>”</w:t>
      </w:r>
      <w:r>
        <w:rPr>
          <w:rFonts w:ascii="Times New Roman" w:hAnsi="Times New Roman" w:cs="Times New Roman"/>
          <w:bCs/>
          <w:sz w:val="26"/>
          <w:szCs w:val="26"/>
        </w:rPr>
        <w:t>.</w:t>
      </w:r>
    </w:p>
    <w:p w14:paraId="5D7EDA74" w14:textId="0AF8F115" w:rsidR="003B01EF" w:rsidRPr="003B01EF" w:rsidRDefault="003B01EF" w:rsidP="008E1EFC">
      <w:pPr>
        <w:pStyle w:val="ListParagraph"/>
        <w:numPr>
          <w:ilvl w:val="0"/>
          <w:numId w:val="5"/>
        </w:numPr>
        <w:tabs>
          <w:tab w:val="left" w:pos="1120"/>
        </w:tabs>
        <w:spacing w:after="120" w:line="360" w:lineRule="auto"/>
        <w:ind w:left="1985" w:hanging="545"/>
        <w:jc w:val="both"/>
        <w:rPr>
          <w:rFonts w:ascii="Times New Roman" w:hAnsi="Times New Roman" w:cs="Times New Roman"/>
          <w:bCs/>
          <w:sz w:val="26"/>
          <w:szCs w:val="26"/>
          <w:lang w:val="vi-VN"/>
        </w:rPr>
      </w:pPr>
      <w:r>
        <w:rPr>
          <w:rFonts w:ascii="Times New Roman" w:hAnsi="Times New Roman" w:cs="Times New Roman"/>
          <w:bCs/>
          <w:sz w:val="26"/>
          <w:szCs w:val="26"/>
        </w:rPr>
        <w:t>Nút thêm khách hàng: là để thêm khách hàng mới nếu khách hàng</w:t>
      </w:r>
      <w:r w:rsidR="00206465">
        <w:rPr>
          <w:rFonts w:ascii="Times New Roman" w:hAnsi="Times New Roman" w:cs="Times New Roman"/>
          <w:bCs/>
          <w:sz w:val="26"/>
          <w:szCs w:val="26"/>
        </w:rPr>
        <w:t xml:space="preserve"> là</w:t>
      </w:r>
      <w:r>
        <w:rPr>
          <w:rFonts w:ascii="Times New Roman" w:hAnsi="Times New Roman" w:cs="Times New Roman"/>
          <w:bCs/>
          <w:sz w:val="26"/>
          <w:szCs w:val="26"/>
        </w:rPr>
        <w:t xml:space="preserve"> vãng lai muốn làm khách hàng thành viên để tích điểm.</w:t>
      </w:r>
    </w:p>
    <w:p w14:paraId="7D5EAD41" w14:textId="4D498785" w:rsidR="00DF1E99" w:rsidRPr="007007B8" w:rsidRDefault="007007B8" w:rsidP="008E1EFC">
      <w:pPr>
        <w:pStyle w:val="ListParagraph"/>
        <w:numPr>
          <w:ilvl w:val="0"/>
          <w:numId w:val="5"/>
        </w:numPr>
        <w:tabs>
          <w:tab w:val="left" w:pos="1120"/>
        </w:tabs>
        <w:spacing w:after="120" w:line="360" w:lineRule="auto"/>
        <w:ind w:left="1985" w:hanging="545"/>
        <w:jc w:val="both"/>
        <w:rPr>
          <w:rFonts w:ascii="Times New Roman" w:hAnsi="Times New Roman" w:cs="Times New Roman"/>
          <w:bCs/>
          <w:sz w:val="26"/>
          <w:szCs w:val="26"/>
          <w:lang w:val="vi-VN"/>
        </w:rPr>
      </w:pPr>
      <w:r>
        <w:rPr>
          <w:rFonts w:ascii="Times New Roman" w:hAnsi="Times New Roman" w:cs="Times New Roman"/>
          <w:sz w:val="26"/>
          <w:szCs w:val="26"/>
        </w:rPr>
        <w:t xml:space="preserve">Nút </w:t>
      </w:r>
      <w:r w:rsidR="00685E26">
        <w:rPr>
          <w:rFonts w:ascii="Times New Roman" w:hAnsi="Times New Roman" w:cs="Times New Roman"/>
          <w:sz w:val="26"/>
          <w:szCs w:val="26"/>
        </w:rPr>
        <w:t>In</w:t>
      </w:r>
      <w:r w:rsidR="003B01EF">
        <w:rPr>
          <w:rFonts w:ascii="Times New Roman" w:hAnsi="Times New Roman" w:cs="Times New Roman"/>
          <w:sz w:val="26"/>
          <w:szCs w:val="26"/>
        </w:rPr>
        <w:t xml:space="preserve"> hóa đơn</w:t>
      </w:r>
      <w:r>
        <w:rPr>
          <w:rFonts w:ascii="Times New Roman" w:hAnsi="Times New Roman" w:cs="Times New Roman"/>
          <w:sz w:val="26"/>
          <w:szCs w:val="26"/>
        </w:rPr>
        <w:t xml:space="preserve">: để </w:t>
      </w:r>
      <w:r w:rsidR="003B01EF">
        <w:rPr>
          <w:rFonts w:ascii="Times New Roman" w:hAnsi="Times New Roman" w:cs="Times New Roman"/>
          <w:sz w:val="26"/>
          <w:szCs w:val="26"/>
        </w:rPr>
        <w:t>xuất hóa đơn</w:t>
      </w:r>
      <w:r w:rsidR="00A346A8">
        <w:rPr>
          <w:rFonts w:ascii="Times New Roman" w:hAnsi="Times New Roman" w:cs="Times New Roman"/>
          <w:sz w:val="26"/>
          <w:szCs w:val="26"/>
        </w:rPr>
        <w:t xml:space="preserve"> khi </w:t>
      </w:r>
      <w:r w:rsidR="00BC681C">
        <w:rPr>
          <w:rFonts w:ascii="Times New Roman" w:hAnsi="Times New Roman" w:cs="Times New Roman"/>
          <w:sz w:val="26"/>
          <w:szCs w:val="26"/>
        </w:rPr>
        <w:t xml:space="preserve">tính tiền mặt hiện lên </w:t>
      </w:r>
      <w:r w:rsidR="00240A31">
        <w:rPr>
          <w:rFonts w:ascii="Times New Roman" w:hAnsi="Times New Roman" w:cs="Times New Roman"/>
          <w:sz w:val="26"/>
          <w:szCs w:val="26"/>
        </w:rPr>
        <w:t>“Hóa đơn” dạng pdf sau đó nhấn “In hóa đơn”</w:t>
      </w:r>
      <w:r w:rsidR="00BC681C">
        <w:rPr>
          <w:rFonts w:ascii="Times New Roman" w:hAnsi="Times New Roman" w:cs="Times New Roman"/>
          <w:sz w:val="26"/>
          <w:szCs w:val="26"/>
        </w:rPr>
        <w:t xml:space="preserve">, nếu phương thức chuyển khoản </w:t>
      </w:r>
      <w:r w:rsidR="000B7FC8">
        <w:rPr>
          <w:rFonts w:ascii="Times New Roman" w:hAnsi="Times New Roman" w:cs="Times New Roman"/>
          <w:sz w:val="26"/>
          <w:szCs w:val="26"/>
        </w:rPr>
        <w:t>hiện mã “QR” để quét mã.</w:t>
      </w:r>
    </w:p>
    <w:p w14:paraId="5EAD6005" w14:textId="79EE0E6E" w:rsidR="007007B8" w:rsidRPr="00636443" w:rsidRDefault="00BF20C8" w:rsidP="008E1EFC">
      <w:pPr>
        <w:pStyle w:val="ListParagraph"/>
        <w:numPr>
          <w:ilvl w:val="0"/>
          <w:numId w:val="5"/>
        </w:numPr>
        <w:tabs>
          <w:tab w:val="left" w:pos="1120"/>
        </w:tabs>
        <w:spacing w:after="120" w:line="360" w:lineRule="auto"/>
        <w:ind w:left="1985" w:hanging="545"/>
        <w:jc w:val="both"/>
        <w:rPr>
          <w:rFonts w:ascii="Times New Roman" w:hAnsi="Times New Roman" w:cs="Times New Roman"/>
          <w:bCs/>
          <w:sz w:val="26"/>
          <w:szCs w:val="26"/>
          <w:lang w:val="vi-VN"/>
        </w:rPr>
      </w:pPr>
      <w:r>
        <w:rPr>
          <w:rFonts w:ascii="Times New Roman" w:hAnsi="Times New Roman" w:cs="Times New Roman"/>
          <w:sz w:val="26"/>
          <w:szCs w:val="26"/>
        </w:rPr>
        <w:t xml:space="preserve">Nút </w:t>
      </w:r>
      <w:r w:rsidR="00685E26">
        <w:rPr>
          <w:rFonts w:ascii="Times New Roman" w:hAnsi="Times New Roman" w:cs="Times New Roman"/>
          <w:sz w:val="26"/>
          <w:szCs w:val="26"/>
        </w:rPr>
        <w:t>L</w:t>
      </w:r>
      <w:r w:rsidR="003B01EF">
        <w:rPr>
          <w:rFonts w:ascii="Times New Roman" w:hAnsi="Times New Roman" w:cs="Times New Roman"/>
          <w:sz w:val="26"/>
          <w:szCs w:val="26"/>
        </w:rPr>
        <w:t>ưu hóa đơn</w:t>
      </w:r>
      <w:r>
        <w:rPr>
          <w:rFonts w:ascii="Times New Roman" w:hAnsi="Times New Roman" w:cs="Times New Roman"/>
          <w:sz w:val="26"/>
          <w:szCs w:val="26"/>
        </w:rPr>
        <w:t xml:space="preserve">: để </w:t>
      </w:r>
      <w:r w:rsidR="0001724F">
        <w:rPr>
          <w:rFonts w:ascii="Times New Roman" w:hAnsi="Times New Roman" w:cs="Times New Roman"/>
          <w:sz w:val="26"/>
          <w:szCs w:val="26"/>
        </w:rPr>
        <w:t>lưu hóa đơn</w:t>
      </w:r>
      <w:r w:rsidR="009F1692">
        <w:rPr>
          <w:rFonts w:ascii="Times New Roman" w:hAnsi="Times New Roman" w:cs="Times New Roman"/>
          <w:sz w:val="26"/>
          <w:szCs w:val="26"/>
        </w:rPr>
        <w:t xml:space="preserve"> sẽ hiện thư mục </w:t>
      </w:r>
      <w:r w:rsidR="00851431">
        <w:rPr>
          <w:rFonts w:ascii="Times New Roman" w:hAnsi="Times New Roman" w:cs="Times New Roman"/>
          <w:sz w:val="26"/>
          <w:szCs w:val="26"/>
        </w:rPr>
        <w:t>lưu trữ</w:t>
      </w:r>
      <w:r>
        <w:rPr>
          <w:rFonts w:ascii="Times New Roman" w:hAnsi="Times New Roman" w:cs="Times New Roman"/>
          <w:sz w:val="26"/>
          <w:szCs w:val="26"/>
        </w:rPr>
        <w:t>.</w:t>
      </w:r>
    </w:p>
    <w:p w14:paraId="1AE580FE" w14:textId="6C5B2E9B" w:rsidR="00636443" w:rsidRPr="00636443" w:rsidRDefault="00636443" w:rsidP="008E1EFC">
      <w:pPr>
        <w:pStyle w:val="ListParagraph"/>
        <w:numPr>
          <w:ilvl w:val="0"/>
          <w:numId w:val="5"/>
        </w:numPr>
        <w:tabs>
          <w:tab w:val="left" w:pos="1120"/>
        </w:tabs>
        <w:spacing w:after="120" w:line="360" w:lineRule="auto"/>
        <w:ind w:left="1985" w:hanging="545"/>
        <w:jc w:val="both"/>
        <w:rPr>
          <w:rFonts w:ascii="Times New Roman" w:hAnsi="Times New Roman" w:cs="Times New Roman"/>
          <w:bCs/>
          <w:sz w:val="26"/>
          <w:szCs w:val="26"/>
          <w:lang w:val="vi-VN"/>
        </w:rPr>
      </w:pPr>
      <w:r>
        <w:rPr>
          <w:rFonts w:ascii="Times New Roman" w:hAnsi="Times New Roman" w:cs="Times New Roman"/>
          <w:bCs/>
          <w:sz w:val="26"/>
          <w:szCs w:val="26"/>
        </w:rPr>
        <w:t>Thanh điều hướng: Di chuyển đến những màn hình khác khi nhấn vào.</w:t>
      </w:r>
    </w:p>
    <w:p w14:paraId="509783DC" w14:textId="29CF1800" w:rsidR="00636443" w:rsidRPr="00806A0B" w:rsidRDefault="00636443" w:rsidP="008E1EFC">
      <w:pPr>
        <w:pStyle w:val="ListParagraph"/>
        <w:numPr>
          <w:ilvl w:val="0"/>
          <w:numId w:val="5"/>
        </w:numPr>
        <w:tabs>
          <w:tab w:val="left" w:pos="1120"/>
        </w:tabs>
        <w:spacing w:after="120" w:line="360" w:lineRule="auto"/>
        <w:ind w:left="1985" w:hanging="545"/>
        <w:jc w:val="both"/>
        <w:rPr>
          <w:rFonts w:ascii="Times New Roman" w:hAnsi="Times New Roman" w:cs="Times New Roman"/>
          <w:bCs/>
          <w:sz w:val="26"/>
          <w:szCs w:val="26"/>
          <w:lang w:val="vi-VN"/>
        </w:rPr>
      </w:pPr>
      <w:r>
        <w:rPr>
          <w:rFonts w:ascii="Times New Roman" w:hAnsi="Times New Roman" w:cs="Times New Roman"/>
          <w:bCs/>
          <w:sz w:val="26"/>
          <w:szCs w:val="26"/>
        </w:rPr>
        <w:t>Nút thu gọn: Khi nhấn vào nút thanh điều hướng thu gọn.</w:t>
      </w:r>
    </w:p>
    <w:p w14:paraId="2F40A9F4" w14:textId="2052B8E6" w:rsidR="00F65AC4" w:rsidRPr="00E11C5D" w:rsidRDefault="00DA1150" w:rsidP="00A27B42">
      <w:pPr>
        <w:pStyle w:val="Heading2"/>
        <w:numPr>
          <w:ilvl w:val="0"/>
          <w:numId w:val="1"/>
        </w:numPr>
        <w:spacing w:line="360" w:lineRule="auto"/>
        <w:rPr>
          <w:rFonts w:cs="Times New Roman"/>
        </w:rPr>
      </w:pPr>
      <w:bookmarkStart w:id="62" w:name="_Toc179146121"/>
      <w:bookmarkStart w:id="63" w:name="_Toc180955957"/>
      <w:r w:rsidRPr="00E11C5D">
        <w:rPr>
          <w:rFonts w:cs="Times New Roman"/>
        </w:rPr>
        <w:lastRenderedPageBreak/>
        <w:t xml:space="preserve">Màn hình </w:t>
      </w:r>
      <w:r w:rsidR="00BF20C8">
        <w:rPr>
          <w:rFonts w:cs="Times New Roman"/>
        </w:rPr>
        <w:t>T</w:t>
      </w:r>
      <w:r w:rsidR="00676E5D" w:rsidRPr="00E11C5D">
        <w:rPr>
          <w:rFonts w:cs="Times New Roman"/>
        </w:rPr>
        <w:t xml:space="preserve">hống </w:t>
      </w:r>
      <w:r w:rsidR="00091CB4" w:rsidRPr="00E11C5D">
        <w:rPr>
          <w:rFonts w:cs="Times New Roman"/>
        </w:rPr>
        <w:t>kê</w:t>
      </w:r>
      <w:bookmarkEnd w:id="62"/>
      <w:bookmarkEnd w:id="63"/>
    </w:p>
    <w:p w14:paraId="266FFD10" w14:textId="2ED6D893" w:rsidR="000244E2" w:rsidRDefault="00636443" w:rsidP="00553BB8">
      <w:pPr>
        <w:spacing w:line="360" w:lineRule="auto"/>
      </w:pPr>
      <w:r>
        <w:rPr>
          <w:noProof/>
        </w:rPr>
        <mc:AlternateContent>
          <mc:Choice Requires="wps">
            <w:drawing>
              <wp:anchor distT="0" distB="0" distL="114300" distR="114300" simplePos="0" relativeHeight="251658338" behindDoc="0" locked="0" layoutInCell="1" allowOverlap="1" wp14:anchorId="1E599B2C" wp14:editId="6F06671B">
                <wp:simplePos x="0" y="0"/>
                <wp:positionH relativeFrom="column">
                  <wp:posOffset>257810</wp:posOffset>
                </wp:positionH>
                <wp:positionV relativeFrom="paragraph">
                  <wp:posOffset>51435</wp:posOffset>
                </wp:positionV>
                <wp:extent cx="914400" cy="914400"/>
                <wp:effectExtent l="0" t="0" r="0" b="0"/>
                <wp:wrapNone/>
                <wp:docPr id="1744572755" name="Text Box 174457275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642EFC0" w14:textId="331C0DAC" w:rsidR="00636443" w:rsidRPr="007D0AE2" w:rsidRDefault="00636443" w:rsidP="00636443">
                            <w:pPr>
                              <w:rPr>
                                <w:b/>
                                <w:bCs/>
                                <w:color w:val="FF0000"/>
                                <w:sz w:val="26"/>
                                <w:szCs w:val="26"/>
                              </w:rPr>
                            </w:pPr>
                            <w:r w:rsidRPr="007D0AE2">
                              <w:rPr>
                                <w:b/>
                                <w:bCs/>
                                <w:color w:val="FF0000"/>
                                <w:sz w:val="26"/>
                                <w:szCs w:val="26"/>
                              </w:rPr>
                              <w:t>(</w:t>
                            </w:r>
                            <w:r>
                              <w:rPr>
                                <w:b/>
                                <w:bCs/>
                                <w:color w:val="FF0000"/>
                                <w:sz w:val="26"/>
                                <w:szCs w:val="26"/>
                              </w:rPr>
                              <w:t>4</w:t>
                            </w:r>
                            <w:r w:rsidRPr="007D0AE2">
                              <w:rPr>
                                <w:b/>
                                <w:bCs/>
                                <w:color w:val="FF0000"/>
                                <w:sz w:val="26"/>
                                <w:szCs w:val="26"/>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599B2C" id="Text Box 1744572755" o:spid="_x0000_s1056" type="#_x0000_t202" style="position:absolute;margin-left:20.3pt;margin-top:4.05pt;width:1in;height:1in;z-index:25165833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" filled="f" stroked="f" strokeweight=".5pt">
                <v:textbox>
                  <w:txbxContent>
                    <w:p w14:paraId="3642EFC0" w14:textId="331C0DAC" w:rsidR="00636443" w:rsidRPr="007D0AE2" w:rsidRDefault="00636443" w:rsidP="00636443">
                      <w:pPr>
                        <w:rPr>
                          <w:b/>
                          <w:bCs/>
                          <w:color w:val="FF0000"/>
                          <w:sz w:val="26"/>
                          <w:szCs w:val="26"/>
                        </w:rPr>
                      </w:pPr>
                      <w:r w:rsidRPr="007D0AE2">
                        <w:rPr>
                          <w:b/>
                          <w:bCs/>
                          <w:color w:val="FF0000"/>
                          <w:sz w:val="26"/>
                          <w:szCs w:val="26"/>
                        </w:rPr>
                        <w:t>(</w:t>
                      </w:r>
                      <w:r>
                        <w:rPr>
                          <w:b/>
                          <w:bCs/>
                          <w:color w:val="FF0000"/>
                          <w:sz w:val="26"/>
                          <w:szCs w:val="26"/>
                        </w:rPr>
                        <w:t>4</w:t>
                      </w:r>
                      <w:r w:rsidRPr="007D0AE2">
                        <w:rPr>
                          <w:b/>
                          <w:bCs/>
                          <w:color w:val="FF0000"/>
                          <w:sz w:val="26"/>
                          <w:szCs w:val="26"/>
                        </w:rPr>
                        <w:t>)</w:t>
                      </w:r>
                    </w:p>
                  </w:txbxContent>
                </v:textbox>
              </v:shape>
            </w:pict>
          </mc:Fallback>
        </mc:AlternateContent>
      </w:r>
      <w:r>
        <w:rPr>
          <w:noProof/>
        </w:rPr>
        <mc:AlternateContent>
          <mc:Choice Requires="wps">
            <w:drawing>
              <wp:anchor distT="0" distB="0" distL="114300" distR="114300" simplePos="0" relativeHeight="251658332" behindDoc="0" locked="0" layoutInCell="1" allowOverlap="1" wp14:anchorId="77716D62" wp14:editId="42C58E4D">
                <wp:simplePos x="0" y="0"/>
                <wp:positionH relativeFrom="column">
                  <wp:posOffset>543560</wp:posOffset>
                </wp:positionH>
                <wp:positionV relativeFrom="paragraph">
                  <wp:posOffset>485775</wp:posOffset>
                </wp:positionV>
                <wp:extent cx="914400" cy="914400"/>
                <wp:effectExtent l="0" t="0" r="0" b="0"/>
                <wp:wrapNone/>
                <wp:docPr id="1744572743" name="Text Box 174457274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7ABA410B" w14:textId="4C615E94" w:rsidR="00636443" w:rsidRPr="007D0AE2" w:rsidRDefault="00636443" w:rsidP="00636443">
                            <w:pPr>
                              <w:rPr>
                                <w:b/>
                                <w:bCs/>
                                <w:color w:val="FF0000"/>
                                <w:sz w:val="26"/>
                                <w:szCs w:val="26"/>
                              </w:rPr>
                            </w:pPr>
                            <w:r w:rsidRPr="007D0AE2">
                              <w:rPr>
                                <w:b/>
                                <w:bCs/>
                                <w:color w:val="FF0000"/>
                                <w:sz w:val="26"/>
                                <w:szCs w:val="26"/>
                              </w:rPr>
                              <w:t>(</w:t>
                            </w:r>
                            <w:r>
                              <w:rPr>
                                <w:b/>
                                <w:bCs/>
                                <w:color w:val="FF0000"/>
                                <w:sz w:val="26"/>
                                <w:szCs w:val="26"/>
                              </w:rPr>
                              <w:t>3</w:t>
                            </w:r>
                            <w:r w:rsidRPr="007D0AE2">
                              <w:rPr>
                                <w:b/>
                                <w:bCs/>
                                <w:color w:val="FF0000"/>
                                <w:sz w:val="26"/>
                                <w:szCs w:val="26"/>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716D62" id="Text Box 1744572743" o:spid="_x0000_s1057" type="#_x0000_t202" style="position:absolute;margin-left:42.8pt;margin-top:38.25pt;width:1in;height:1in;z-index:2516583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" filled="f" stroked="f" strokeweight=".5pt">
                <v:textbox>
                  <w:txbxContent>
                    <w:p w14:paraId="7ABA410B" w14:textId="4C615E94" w:rsidR="00636443" w:rsidRPr="007D0AE2" w:rsidRDefault="00636443" w:rsidP="00636443">
                      <w:pPr>
                        <w:rPr>
                          <w:b/>
                          <w:bCs/>
                          <w:color w:val="FF0000"/>
                          <w:sz w:val="26"/>
                          <w:szCs w:val="26"/>
                        </w:rPr>
                      </w:pPr>
                      <w:r w:rsidRPr="007D0AE2">
                        <w:rPr>
                          <w:b/>
                          <w:bCs/>
                          <w:color w:val="FF0000"/>
                          <w:sz w:val="26"/>
                          <w:szCs w:val="26"/>
                        </w:rPr>
                        <w:t>(</w:t>
                      </w:r>
                      <w:r>
                        <w:rPr>
                          <w:b/>
                          <w:bCs/>
                          <w:color w:val="FF0000"/>
                          <w:sz w:val="26"/>
                          <w:szCs w:val="26"/>
                        </w:rPr>
                        <w:t>3</w:t>
                      </w:r>
                      <w:r w:rsidRPr="007D0AE2">
                        <w:rPr>
                          <w:b/>
                          <w:bCs/>
                          <w:color w:val="FF0000"/>
                          <w:sz w:val="26"/>
                          <w:szCs w:val="26"/>
                        </w:rPr>
                        <w:t>)</w:t>
                      </w:r>
                    </w:p>
                  </w:txbxContent>
                </v:textbox>
              </v:shape>
            </w:pict>
          </mc:Fallback>
        </mc:AlternateContent>
      </w:r>
      <w:r>
        <w:rPr>
          <w:noProof/>
        </w:rPr>
        <mc:AlternateContent>
          <mc:Choice Requires="wps">
            <w:drawing>
              <wp:anchor distT="0" distB="0" distL="114300" distR="114300" simplePos="0" relativeHeight="251658331" behindDoc="0" locked="0" layoutInCell="1" allowOverlap="1" wp14:anchorId="74B8DD01" wp14:editId="25F33451">
                <wp:simplePos x="0" y="0"/>
                <wp:positionH relativeFrom="margin">
                  <wp:posOffset>22860</wp:posOffset>
                </wp:positionH>
                <wp:positionV relativeFrom="paragraph">
                  <wp:posOffset>428625</wp:posOffset>
                </wp:positionV>
                <wp:extent cx="933450" cy="3232150"/>
                <wp:effectExtent l="0" t="0" r="19050" b="25400"/>
                <wp:wrapNone/>
                <wp:docPr id="61" name="Rectangles 23"/>
                <wp:cNvGraphicFramePr/>
                <a:graphic xmlns:a="http://schemas.openxmlformats.org/drawingml/2006/main">
                  <a:graphicData uri="http://schemas.microsoft.com/office/word/2010/wordprocessingShape">
                    <wps:wsp>
                      <wps:cNvSpPr/>
                      <wps:spPr>
                        <a:xfrm>
                          <a:off x="0" y="0"/>
                          <a:ext cx="933450" cy="323215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2DCA725E" w14:textId="77777777" w:rsidR="00636443" w:rsidRDefault="00636443" w:rsidP="00636443">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4B8DD01" id="_x0000_s1058" style="position:absolute;margin-left:1.8pt;margin-top:33.75pt;width:73.5pt;height:254.5pt;z-index:251658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" filled="f" strokecolor="red" strokeweight="1pt">
                <v:textbox>
                  <w:txbxContent>
                    <w:p w14:paraId="2DCA725E" w14:textId="77777777" w:rsidR="00636443" w:rsidRDefault="00636443" w:rsidP="00636443">
                      <w:pPr>
                        <w:jc w:val="center"/>
                        <w:rPr>
                          <w:color w:val="FFFFFF" w:themeColor="background1"/>
                        </w:rPr>
                      </w:pPr>
                    </w:p>
                  </w:txbxContent>
                </v:textbox>
                <w10:wrap anchorx="margin"/>
              </v:rect>
            </w:pict>
          </mc:Fallback>
        </mc:AlternateContent>
      </w:r>
      <w:r w:rsidR="00166B4E">
        <w:rPr>
          <w:noProof/>
        </w:rPr>
        <mc:AlternateContent>
          <mc:Choice Requires="wps">
            <w:drawing>
              <wp:anchor distT="0" distB="0" distL="114300" distR="114300" simplePos="0" relativeHeight="251658313" behindDoc="0" locked="0" layoutInCell="1" allowOverlap="1" wp14:anchorId="3C190884" wp14:editId="3E9FDBD5">
                <wp:simplePos x="0" y="0"/>
                <wp:positionH relativeFrom="column">
                  <wp:posOffset>3456214</wp:posOffset>
                </wp:positionH>
                <wp:positionV relativeFrom="paragraph">
                  <wp:posOffset>375195</wp:posOffset>
                </wp:positionV>
                <wp:extent cx="914400" cy="9144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36C1346" w14:textId="6D10EF8C" w:rsidR="00BA4AF9" w:rsidRPr="007D0AE2" w:rsidRDefault="00BA4AF9" w:rsidP="00BA4AF9">
                            <w:pPr>
                              <w:rPr>
                                <w:b/>
                                <w:bCs/>
                                <w:color w:val="FF0000"/>
                                <w:sz w:val="26"/>
                                <w:szCs w:val="26"/>
                              </w:rPr>
                            </w:pPr>
                            <w:r w:rsidRPr="007D0AE2">
                              <w:rPr>
                                <w:b/>
                                <w:bCs/>
                                <w:color w:val="FF0000"/>
                                <w:sz w:val="26"/>
                                <w:szCs w:val="26"/>
                              </w:rPr>
                              <w:t>(</w:t>
                            </w:r>
                            <w:r>
                              <w:rPr>
                                <w:b/>
                                <w:bCs/>
                                <w:color w:val="FF0000"/>
                                <w:sz w:val="26"/>
                                <w:szCs w:val="26"/>
                              </w:rPr>
                              <w:t>2</w:t>
                            </w:r>
                            <w:r w:rsidRPr="007D0AE2">
                              <w:rPr>
                                <w:b/>
                                <w:bCs/>
                                <w:color w:val="FF0000"/>
                                <w:sz w:val="26"/>
                                <w:szCs w:val="26"/>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190884" id="Text Box 20" o:spid="_x0000_s1059" type="#_x0000_t202" style="position:absolute;margin-left:272.15pt;margin-top:29.55pt;width:1in;height:1in;z-index:25165831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" filled="f" stroked="f" strokeweight=".5pt">
                <v:textbox>
                  <w:txbxContent>
                    <w:p w14:paraId="536C1346" w14:textId="6D10EF8C" w:rsidR="00BA4AF9" w:rsidRPr="007D0AE2" w:rsidRDefault="00BA4AF9" w:rsidP="00BA4AF9">
                      <w:pPr>
                        <w:rPr>
                          <w:b/>
                          <w:bCs/>
                          <w:color w:val="FF0000"/>
                          <w:sz w:val="26"/>
                          <w:szCs w:val="26"/>
                        </w:rPr>
                      </w:pPr>
                      <w:r w:rsidRPr="007D0AE2">
                        <w:rPr>
                          <w:b/>
                          <w:bCs/>
                          <w:color w:val="FF0000"/>
                          <w:sz w:val="26"/>
                          <w:szCs w:val="26"/>
                        </w:rPr>
                        <w:t>(</w:t>
                      </w:r>
                      <w:r>
                        <w:rPr>
                          <w:b/>
                          <w:bCs/>
                          <w:color w:val="FF0000"/>
                          <w:sz w:val="26"/>
                          <w:szCs w:val="26"/>
                        </w:rPr>
                        <w:t>2</w:t>
                      </w:r>
                      <w:r w:rsidRPr="007D0AE2">
                        <w:rPr>
                          <w:b/>
                          <w:bCs/>
                          <w:color w:val="FF0000"/>
                          <w:sz w:val="26"/>
                          <w:szCs w:val="26"/>
                        </w:rPr>
                        <w:t>)</w:t>
                      </w:r>
                    </w:p>
                  </w:txbxContent>
                </v:textbox>
              </v:shape>
            </w:pict>
          </mc:Fallback>
        </mc:AlternateContent>
      </w:r>
      <w:r w:rsidR="00BA4AF9">
        <w:rPr>
          <w:noProof/>
        </w:rPr>
        <mc:AlternateContent>
          <mc:Choice Requires="wps">
            <w:drawing>
              <wp:anchor distT="0" distB="0" distL="114300" distR="114300" simplePos="0" relativeHeight="251658314" behindDoc="0" locked="0" layoutInCell="1" allowOverlap="1" wp14:anchorId="0C90DCC9" wp14:editId="7A7C012C">
                <wp:simplePos x="0" y="0"/>
                <wp:positionH relativeFrom="column">
                  <wp:posOffset>1078230</wp:posOffset>
                </wp:positionH>
                <wp:positionV relativeFrom="paragraph">
                  <wp:posOffset>417195</wp:posOffset>
                </wp:positionV>
                <wp:extent cx="2430780" cy="297180"/>
                <wp:effectExtent l="0" t="0" r="26670" b="26670"/>
                <wp:wrapNone/>
                <wp:docPr id="24" name="Text Box 24"/>
                <wp:cNvGraphicFramePr/>
                <a:graphic xmlns:a="http://schemas.openxmlformats.org/drawingml/2006/main">
                  <a:graphicData uri="http://schemas.microsoft.com/office/word/2010/wordprocessingShape">
                    <wps:wsp>
                      <wps:cNvSpPr txBox="1"/>
                      <wps:spPr>
                        <a:xfrm>
                          <a:off x="0" y="0"/>
                          <a:ext cx="2430780" cy="297180"/>
                        </a:xfrm>
                        <a:prstGeom prst="rect">
                          <a:avLst/>
                        </a:prstGeom>
                        <a:noFill/>
                        <a:ln w="6350">
                          <a:solidFill>
                            <a:srgbClr val="FF0000"/>
                          </a:solidFill>
                        </a:ln>
                      </wps:spPr>
                      <wps:txbx>
                        <w:txbxContent>
                          <w:p w14:paraId="1FD7C514" w14:textId="77777777" w:rsidR="00BA4AF9" w:rsidRDefault="00BA4AF9" w:rsidP="00BA4A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0DCC9" id="Text Box 24" o:spid="_x0000_s1060" type="#_x0000_t202" style="position:absolute;margin-left:84.9pt;margin-top:32.85pt;width:191.4pt;height:23.4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" filled="f" strokecolor="red" strokeweight=".5pt">
                <v:textbox>
                  <w:txbxContent>
                    <w:p w14:paraId="1FD7C514" w14:textId="77777777" w:rsidR="00BA4AF9" w:rsidRDefault="00BA4AF9" w:rsidP="00BA4AF9"/>
                  </w:txbxContent>
                </v:textbox>
              </v:shape>
            </w:pict>
          </mc:Fallback>
        </mc:AlternateContent>
      </w:r>
      <w:r w:rsidR="00CF270E">
        <w:rPr>
          <w:noProof/>
        </w:rPr>
        <mc:AlternateContent>
          <mc:Choice Requires="wps">
            <w:drawing>
              <wp:anchor distT="0" distB="0" distL="114300" distR="114300" simplePos="0" relativeHeight="251658254" behindDoc="0" locked="0" layoutInCell="1" allowOverlap="1" wp14:anchorId="3F0915CD" wp14:editId="5A05A315">
                <wp:simplePos x="0" y="0"/>
                <wp:positionH relativeFrom="column">
                  <wp:posOffset>2946400</wp:posOffset>
                </wp:positionH>
                <wp:positionV relativeFrom="paragraph">
                  <wp:posOffset>950595</wp:posOffset>
                </wp:positionV>
                <wp:extent cx="914400" cy="9144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2A8C1AB5" w14:textId="4101DD0D" w:rsidR="007638B1" w:rsidRPr="007D0AE2" w:rsidRDefault="007638B1">
                            <w:pPr>
                              <w:rPr>
                                <w:b/>
                                <w:bCs/>
                                <w:color w:val="FF0000"/>
                                <w:sz w:val="26"/>
                                <w:szCs w:val="26"/>
                              </w:rPr>
                            </w:pPr>
                            <w:r w:rsidRPr="007D0AE2">
                              <w:rPr>
                                <w:b/>
                                <w:bCs/>
                                <w:color w:val="FF0000"/>
                                <w:sz w:val="26"/>
                                <w:szCs w:val="26"/>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0915CD" id="Text Box 30" o:spid="_x0000_s1061" type="#_x0000_t202" style="position:absolute;margin-left:232pt;margin-top:74.85pt;width:1in;height:1in;z-index:25165825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" filled="f" stroked="f" strokeweight=".5pt">
                <v:textbox>
                  <w:txbxContent>
                    <w:p w14:paraId="2A8C1AB5" w14:textId="4101DD0D" w:rsidR="007638B1" w:rsidRPr="007D0AE2" w:rsidRDefault="007638B1">
                      <w:pPr>
                        <w:rPr>
                          <w:b/>
                          <w:bCs/>
                          <w:color w:val="FF0000"/>
                          <w:sz w:val="26"/>
                          <w:szCs w:val="26"/>
                        </w:rPr>
                      </w:pPr>
                      <w:r w:rsidRPr="007D0AE2">
                        <w:rPr>
                          <w:b/>
                          <w:bCs/>
                          <w:color w:val="FF0000"/>
                          <w:sz w:val="26"/>
                          <w:szCs w:val="26"/>
                        </w:rPr>
                        <w:t>(1)</w:t>
                      </w:r>
                    </w:p>
                  </w:txbxContent>
                </v:textbox>
              </v:shape>
            </w:pict>
          </mc:Fallback>
        </mc:AlternateContent>
      </w:r>
      <w:r w:rsidR="00CF270E">
        <w:rPr>
          <w:noProof/>
        </w:rPr>
        <mc:AlternateContent>
          <mc:Choice Requires="wps">
            <w:drawing>
              <wp:anchor distT="0" distB="0" distL="114300" distR="114300" simplePos="0" relativeHeight="251658253" behindDoc="0" locked="0" layoutInCell="1" allowOverlap="1" wp14:anchorId="3B983F86" wp14:editId="20D0AB48">
                <wp:simplePos x="0" y="0"/>
                <wp:positionH relativeFrom="column">
                  <wp:posOffset>1230630</wp:posOffset>
                </wp:positionH>
                <wp:positionV relativeFrom="paragraph">
                  <wp:posOffset>805815</wp:posOffset>
                </wp:positionV>
                <wp:extent cx="5137150" cy="2720340"/>
                <wp:effectExtent l="0" t="0" r="25400" b="22860"/>
                <wp:wrapNone/>
                <wp:docPr id="29" name="Text Box 29"/>
                <wp:cNvGraphicFramePr/>
                <a:graphic xmlns:a="http://schemas.openxmlformats.org/drawingml/2006/main">
                  <a:graphicData uri="http://schemas.microsoft.com/office/word/2010/wordprocessingShape">
                    <wps:wsp>
                      <wps:cNvSpPr txBox="1"/>
                      <wps:spPr>
                        <a:xfrm>
                          <a:off x="0" y="0"/>
                          <a:ext cx="5137150" cy="2720340"/>
                        </a:xfrm>
                        <a:prstGeom prst="rect">
                          <a:avLst/>
                        </a:prstGeom>
                        <a:noFill/>
                        <a:ln w="6350">
                          <a:solidFill>
                            <a:srgbClr val="FF0000"/>
                          </a:solidFill>
                        </a:ln>
                      </wps:spPr>
                      <wps:txbx>
                        <w:txbxContent>
                          <w:p w14:paraId="5A389D97" w14:textId="77777777" w:rsidR="007638B1" w:rsidRDefault="007638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83F86" id="Text Box 29" o:spid="_x0000_s1062" type="#_x0000_t202" style="position:absolute;margin-left:96.9pt;margin-top:63.45pt;width:404.5pt;height:214.2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" filled="f" strokecolor="red" strokeweight=".5pt">
                <v:textbox>
                  <w:txbxContent>
                    <w:p w14:paraId="5A389D97" w14:textId="77777777" w:rsidR="007638B1" w:rsidRDefault="007638B1"/>
                  </w:txbxContent>
                </v:textbox>
              </v:shape>
            </w:pict>
          </mc:Fallback>
        </mc:AlternateContent>
      </w:r>
      <w:r w:rsidR="00DD6ACF" w:rsidRPr="000169E7">
        <w:rPr>
          <w:noProof/>
        </w:rPr>
        <w:drawing>
          <wp:inline distT="0" distB="0" distL="0" distR="0" wp14:anchorId="50710DBF" wp14:editId="30BC92B4">
            <wp:extent cx="6511925" cy="364426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1925" cy="3644265"/>
                    </a:xfrm>
                    <a:prstGeom prst="rect">
                      <a:avLst/>
                    </a:prstGeom>
                  </pic:spPr>
                </pic:pic>
              </a:graphicData>
            </a:graphic>
          </wp:inline>
        </w:drawing>
      </w:r>
    </w:p>
    <w:p w14:paraId="5D083E81" w14:textId="73642D04" w:rsidR="00553BB8" w:rsidRDefault="00553BB8" w:rsidP="00FB1894">
      <w:pPr>
        <w:pStyle w:val="HINHANH"/>
      </w:pPr>
      <w:bookmarkStart w:id="64" w:name="_Toc179147134"/>
      <w:bookmarkStart w:id="65" w:name="_Toc180955989"/>
      <w:r>
        <w:t>Hình 3.</w:t>
      </w:r>
      <w:r w:rsidR="000E25A9">
        <w:t>4</w:t>
      </w:r>
      <w:r>
        <w:t xml:space="preserve">.1: </w:t>
      </w:r>
      <w:r w:rsidR="00F65AC4">
        <w:t xml:space="preserve">Màn hình </w:t>
      </w:r>
      <w:bookmarkEnd w:id="64"/>
      <w:r w:rsidR="00BF20C8">
        <w:t>T</w:t>
      </w:r>
      <w:r w:rsidR="00DD6ACF">
        <w:t>hống kê thông số chi tiết</w:t>
      </w:r>
      <w:bookmarkEnd w:id="65"/>
    </w:p>
    <w:p w14:paraId="09054628" w14:textId="78AD02EF" w:rsidR="00F643B2" w:rsidRPr="00A03ACA" w:rsidRDefault="00F643B2" w:rsidP="00A27B42">
      <w:pPr>
        <w:pStyle w:val="ListParagraph"/>
        <w:numPr>
          <w:ilvl w:val="0"/>
          <w:numId w:val="8"/>
        </w:numPr>
        <w:spacing w:after="120" w:line="360" w:lineRule="auto"/>
        <w:jc w:val="both"/>
        <w:rPr>
          <w:rFonts w:ascii="Times New Roman" w:hAnsi="Times New Roman" w:cs="Times New Roman"/>
          <w:sz w:val="26"/>
          <w:szCs w:val="26"/>
        </w:rPr>
      </w:pPr>
      <w:r w:rsidRPr="00A03ACA">
        <w:rPr>
          <w:rFonts w:ascii="Times New Roman" w:hAnsi="Times New Roman" w:cs="Times New Roman"/>
          <w:bCs/>
          <w:sz w:val="26"/>
          <w:szCs w:val="26"/>
          <w:lang w:val="vi-VN"/>
        </w:rPr>
        <w:t xml:space="preserve">Chức năng: </w:t>
      </w:r>
      <w:r>
        <w:rPr>
          <w:rFonts w:ascii="Times New Roman" w:hAnsi="Times New Roman" w:cs="Times New Roman"/>
          <w:sz w:val="26"/>
          <w:szCs w:val="26"/>
        </w:rPr>
        <w:t xml:space="preserve"> </w:t>
      </w:r>
      <w:r w:rsidR="005E432D">
        <w:rPr>
          <w:rFonts w:ascii="Times New Roman" w:hAnsi="Times New Roman" w:cs="Times New Roman"/>
          <w:sz w:val="26"/>
          <w:szCs w:val="26"/>
        </w:rPr>
        <w:t xml:space="preserve">Cho phép </w:t>
      </w:r>
      <w:r w:rsidR="00CF270E">
        <w:rPr>
          <w:rFonts w:ascii="Times New Roman" w:hAnsi="Times New Roman" w:cs="Times New Roman"/>
          <w:sz w:val="26"/>
          <w:szCs w:val="26"/>
        </w:rPr>
        <w:t>người quản lý</w:t>
      </w:r>
      <w:r w:rsidR="005E432D">
        <w:rPr>
          <w:rFonts w:ascii="Times New Roman" w:hAnsi="Times New Roman" w:cs="Times New Roman"/>
          <w:sz w:val="26"/>
          <w:szCs w:val="26"/>
        </w:rPr>
        <w:t xml:space="preserve"> xem tổng số bán, thu nhập của cửa hàng</w:t>
      </w:r>
      <w:r w:rsidR="00CF270E">
        <w:rPr>
          <w:rFonts w:ascii="Times New Roman" w:hAnsi="Times New Roman" w:cs="Times New Roman"/>
          <w:sz w:val="26"/>
          <w:szCs w:val="26"/>
        </w:rPr>
        <w:t>.</w:t>
      </w:r>
    </w:p>
    <w:p w14:paraId="2A611BD0" w14:textId="77777777" w:rsidR="00F643B2" w:rsidRPr="00280EA0" w:rsidRDefault="00F643B2" w:rsidP="00A27B42">
      <w:pPr>
        <w:pStyle w:val="ListParagraph"/>
        <w:numPr>
          <w:ilvl w:val="0"/>
          <w:numId w:val="8"/>
        </w:numPr>
        <w:spacing w:after="120"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Mô tả: </w:t>
      </w:r>
    </w:p>
    <w:p w14:paraId="1E3F9A0A" w14:textId="6E0C4D8B" w:rsidR="00F643B2" w:rsidRPr="00BA4AF9" w:rsidRDefault="00AC6A18" w:rsidP="00A27B42">
      <w:pPr>
        <w:pStyle w:val="ListParagraph"/>
        <w:numPr>
          <w:ilvl w:val="0"/>
          <w:numId w:val="10"/>
        </w:numPr>
        <w:tabs>
          <w:tab w:val="left" w:pos="1120"/>
        </w:tabs>
        <w:spacing w:after="120" w:line="360" w:lineRule="auto"/>
        <w:jc w:val="both"/>
        <w:rPr>
          <w:rFonts w:ascii="Times New Roman" w:hAnsi="Times New Roman" w:cs="Times New Roman"/>
          <w:sz w:val="26"/>
          <w:szCs w:val="26"/>
          <w:lang w:val="vi-VN"/>
        </w:rPr>
      </w:pPr>
      <w:r>
        <w:rPr>
          <w:rFonts w:ascii="Times New Roman" w:hAnsi="Times New Roman" w:cs="Times New Roman"/>
          <w:bCs/>
          <w:sz w:val="26"/>
          <w:szCs w:val="26"/>
        </w:rPr>
        <w:t>Bảng số liệu tổng thống kê</w:t>
      </w:r>
      <w:r w:rsidR="0002767E">
        <w:rPr>
          <w:rFonts w:ascii="Times New Roman" w:hAnsi="Times New Roman" w:cs="Times New Roman"/>
          <w:bCs/>
          <w:sz w:val="26"/>
          <w:szCs w:val="26"/>
        </w:rPr>
        <w:t>,</w:t>
      </w:r>
      <w:r w:rsidR="009E5686">
        <w:rPr>
          <w:rFonts w:ascii="Times New Roman" w:hAnsi="Times New Roman" w:cs="Times New Roman"/>
          <w:bCs/>
          <w:sz w:val="26"/>
          <w:szCs w:val="26"/>
        </w:rPr>
        <w:t xml:space="preserve"> của ngày hôm đó,</w:t>
      </w:r>
      <w:r w:rsidR="0002767E">
        <w:rPr>
          <w:rFonts w:ascii="Times New Roman" w:hAnsi="Times New Roman" w:cs="Times New Roman"/>
          <w:bCs/>
          <w:sz w:val="26"/>
          <w:szCs w:val="26"/>
        </w:rPr>
        <w:t xml:space="preserve"> </w:t>
      </w:r>
      <w:r w:rsidR="00491316">
        <w:rPr>
          <w:rFonts w:ascii="Times New Roman" w:hAnsi="Times New Roman" w:cs="Times New Roman"/>
          <w:bCs/>
          <w:sz w:val="26"/>
          <w:szCs w:val="26"/>
        </w:rPr>
        <w:t xml:space="preserve">khi nhấn vào </w:t>
      </w:r>
      <w:r w:rsidR="00FE322A">
        <w:rPr>
          <w:rFonts w:ascii="Times New Roman" w:hAnsi="Times New Roman" w:cs="Times New Roman"/>
          <w:bCs/>
          <w:sz w:val="26"/>
          <w:szCs w:val="26"/>
        </w:rPr>
        <w:t>mỗi</w:t>
      </w:r>
      <w:r w:rsidR="00491316">
        <w:rPr>
          <w:rFonts w:ascii="Times New Roman" w:hAnsi="Times New Roman" w:cs="Times New Roman"/>
          <w:bCs/>
          <w:sz w:val="26"/>
          <w:szCs w:val="26"/>
        </w:rPr>
        <w:t xml:space="preserve"> biểu tượng mục 1 sẽ điều hướng đến mục tương ứng.</w:t>
      </w:r>
    </w:p>
    <w:p w14:paraId="3CB968EB" w14:textId="7CB46E87" w:rsidR="00BA4AF9" w:rsidRPr="00636443" w:rsidRDefault="00166B4E" w:rsidP="00A27B42">
      <w:pPr>
        <w:pStyle w:val="ListParagraph"/>
        <w:numPr>
          <w:ilvl w:val="0"/>
          <w:numId w:val="10"/>
        </w:numPr>
        <w:tabs>
          <w:tab w:val="left" w:pos="1120"/>
        </w:tabs>
        <w:spacing w:after="120"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Thanh menu </w:t>
      </w:r>
      <w:r w:rsidR="006447C0">
        <w:rPr>
          <w:rFonts w:ascii="Times New Roman" w:hAnsi="Times New Roman" w:cs="Times New Roman"/>
          <w:sz w:val="26"/>
          <w:szCs w:val="26"/>
        </w:rPr>
        <w:t>chuyển đến những màn hình thống kê tương ứng.</w:t>
      </w:r>
    </w:p>
    <w:p w14:paraId="066A5A00" w14:textId="2C086B4E" w:rsidR="008F1944" w:rsidRPr="00636443" w:rsidRDefault="00636443" w:rsidP="00553BB8">
      <w:pPr>
        <w:pStyle w:val="ListParagraph"/>
        <w:numPr>
          <w:ilvl w:val="0"/>
          <w:numId w:val="10"/>
        </w:numPr>
        <w:tabs>
          <w:tab w:val="left" w:pos="1120"/>
        </w:tabs>
        <w:spacing w:after="120" w:line="360" w:lineRule="auto"/>
        <w:jc w:val="both"/>
        <w:rPr>
          <w:rFonts w:ascii="Times New Roman" w:hAnsi="Times New Roman" w:cs="Times New Roman"/>
          <w:sz w:val="26"/>
          <w:szCs w:val="26"/>
          <w:lang w:val="vi-VN"/>
        </w:rPr>
      </w:pPr>
      <w:r>
        <w:rPr>
          <w:rFonts w:ascii="Times New Roman" w:hAnsi="Times New Roman" w:cs="Times New Roman"/>
          <w:bCs/>
          <w:sz w:val="26"/>
          <w:szCs w:val="26"/>
        </w:rPr>
        <w:t>Thanh điều hướng: Di chuyển đến những màn hình khác khi nhấn vào.</w:t>
      </w:r>
    </w:p>
    <w:p w14:paraId="06818F00" w14:textId="43BD11F3" w:rsidR="00636443" w:rsidRPr="00636443" w:rsidRDefault="00636443" w:rsidP="00553BB8">
      <w:pPr>
        <w:pStyle w:val="ListParagraph"/>
        <w:numPr>
          <w:ilvl w:val="0"/>
          <w:numId w:val="10"/>
        </w:numPr>
        <w:tabs>
          <w:tab w:val="left" w:pos="1120"/>
        </w:tabs>
        <w:spacing w:after="120" w:line="360" w:lineRule="auto"/>
        <w:jc w:val="both"/>
        <w:rPr>
          <w:rFonts w:ascii="Times New Roman" w:hAnsi="Times New Roman" w:cs="Times New Roman"/>
          <w:sz w:val="26"/>
          <w:szCs w:val="26"/>
          <w:lang w:val="vi-VN"/>
        </w:rPr>
      </w:pPr>
      <w:r>
        <w:rPr>
          <w:rFonts w:ascii="Times New Roman" w:hAnsi="Times New Roman" w:cs="Times New Roman"/>
          <w:bCs/>
          <w:sz w:val="26"/>
          <w:szCs w:val="26"/>
        </w:rPr>
        <w:t>Nút thu gọn: Khi nhấn vào nút thanh điều hướng thu gọn.</w:t>
      </w:r>
    </w:p>
    <w:p w14:paraId="34572911" w14:textId="77777777" w:rsidR="00636443" w:rsidRPr="00636443" w:rsidRDefault="00636443" w:rsidP="00636443">
      <w:pPr>
        <w:pStyle w:val="ListParagraph"/>
        <w:tabs>
          <w:tab w:val="left" w:pos="1120"/>
        </w:tabs>
        <w:spacing w:after="120" w:line="360" w:lineRule="auto"/>
        <w:ind w:left="1800"/>
        <w:jc w:val="both"/>
        <w:rPr>
          <w:rFonts w:ascii="Times New Roman" w:hAnsi="Times New Roman" w:cs="Times New Roman"/>
          <w:sz w:val="26"/>
          <w:szCs w:val="26"/>
          <w:lang w:val="vi-VN"/>
        </w:rPr>
      </w:pPr>
    </w:p>
    <w:p w14:paraId="083F13B6" w14:textId="6CAE4CDD" w:rsidR="00091CB4" w:rsidRDefault="00636443" w:rsidP="00553BB8">
      <w:pPr>
        <w:spacing w:line="360" w:lineRule="auto"/>
      </w:pPr>
      <w:r>
        <w:rPr>
          <w:noProof/>
        </w:rPr>
        <w:lastRenderedPageBreak/>
        <mc:AlternateContent>
          <mc:Choice Requires="wps">
            <w:drawing>
              <wp:anchor distT="0" distB="0" distL="114300" distR="114300" simplePos="0" relativeHeight="251658339" behindDoc="0" locked="0" layoutInCell="1" allowOverlap="1" wp14:anchorId="75C7995E" wp14:editId="2B0A4546">
                <wp:simplePos x="0" y="0"/>
                <wp:positionH relativeFrom="column">
                  <wp:posOffset>251460</wp:posOffset>
                </wp:positionH>
                <wp:positionV relativeFrom="paragraph">
                  <wp:posOffset>3810</wp:posOffset>
                </wp:positionV>
                <wp:extent cx="914400" cy="914400"/>
                <wp:effectExtent l="0" t="0" r="0" b="0"/>
                <wp:wrapNone/>
                <wp:docPr id="1744572756" name="Text Box 174457275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241A4F80" w14:textId="41E4EE9D" w:rsidR="00636443" w:rsidRPr="00B16D99" w:rsidRDefault="00636443" w:rsidP="00636443">
                            <w:pPr>
                              <w:rPr>
                                <w:b/>
                                <w:bCs/>
                                <w:color w:val="FF0000"/>
                              </w:rPr>
                            </w:pPr>
                            <w:r w:rsidRPr="00B16D99">
                              <w:rPr>
                                <w:b/>
                                <w:bCs/>
                                <w:color w:val="FF0000"/>
                              </w:rPr>
                              <w:t>(</w:t>
                            </w:r>
                            <w:r>
                              <w:rPr>
                                <w:b/>
                                <w:bCs/>
                                <w:color w:val="FF0000"/>
                              </w:rPr>
                              <w:t>5</w:t>
                            </w:r>
                            <w:r w:rsidRPr="00B16D99">
                              <w:rPr>
                                <w:b/>
                                <w:bCs/>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C7995E" id="Text Box 1744572756" o:spid="_x0000_s1063" type="#_x0000_t202" style="position:absolute;margin-left:19.8pt;margin-top:.3pt;width:1in;height:1in;z-index:2516583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" filled="f" stroked="f" strokeweight=".5pt">
                <v:textbox>
                  <w:txbxContent>
                    <w:p w14:paraId="241A4F80" w14:textId="41E4EE9D" w:rsidR="00636443" w:rsidRPr="00B16D99" w:rsidRDefault="00636443" w:rsidP="00636443">
                      <w:pPr>
                        <w:rPr>
                          <w:b/>
                          <w:bCs/>
                          <w:color w:val="FF0000"/>
                        </w:rPr>
                      </w:pPr>
                      <w:r w:rsidRPr="00B16D99">
                        <w:rPr>
                          <w:b/>
                          <w:bCs/>
                          <w:color w:val="FF0000"/>
                        </w:rPr>
                        <w:t>(</w:t>
                      </w:r>
                      <w:r>
                        <w:rPr>
                          <w:b/>
                          <w:bCs/>
                          <w:color w:val="FF0000"/>
                        </w:rPr>
                        <w:t>5</w:t>
                      </w:r>
                      <w:r w:rsidRPr="00B16D99">
                        <w:rPr>
                          <w:b/>
                          <w:bCs/>
                          <w:color w:val="FF0000"/>
                        </w:rPr>
                        <w:t>)</w:t>
                      </w:r>
                    </w:p>
                  </w:txbxContent>
                </v:textbox>
              </v:shape>
            </w:pict>
          </mc:Fallback>
        </mc:AlternateContent>
      </w:r>
      <w:r>
        <w:rPr>
          <w:noProof/>
        </w:rPr>
        <mc:AlternateContent>
          <mc:Choice Requires="wps">
            <w:drawing>
              <wp:anchor distT="0" distB="0" distL="114300" distR="114300" simplePos="0" relativeHeight="251658333" behindDoc="0" locked="0" layoutInCell="1" allowOverlap="1" wp14:anchorId="37AD6319" wp14:editId="1AEFE2E2">
                <wp:simplePos x="0" y="0"/>
                <wp:positionH relativeFrom="margin">
                  <wp:posOffset>22860</wp:posOffset>
                </wp:positionH>
                <wp:positionV relativeFrom="paragraph">
                  <wp:posOffset>323215</wp:posOffset>
                </wp:positionV>
                <wp:extent cx="933450" cy="3238500"/>
                <wp:effectExtent l="0" t="0" r="19050" b="19050"/>
                <wp:wrapNone/>
                <wp:docPr id="1744572744" name="Rectangles 23"/>
                <wp:cNvGraphicFramePr/>
                <a:graphic xmlns:a="http://schemas.openxmlformats.org/drawingml/2006/main">
                  <a:graphicData uri="http://schemas.microsoft.com/office/word/2010/wordprocessingShape">
                    <wps:wsp>
                      <wps:cNvSpPr/>
                      <wps:spPr>
                        <a:xfrm>
                          <a:off x="0" y="0"/>
                          <a:ext cx="933450" cy="323850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2A052526" w14:textId="544C2B65" w:rsidR="00636443" w:rsidRDefault="00636443" w:rsidP="00636443">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7AD6319" id="_x0000_s1064" style="position:absolute;margin-left:1.8pt;margin-top:25.45pt;width:73.5pt;height:255pt;z-index:251658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" filled="f" strokecolor="red" strokeweight="1pt">
                <v:textbox>
                  <w:txbxContent>
                    <w:p w14:paraId="2A052526" w14:textId="544C2B65" w:rsidR="00636443" w:rsidRDefault="00636443" w:rsidP="00636443">
                      <w:pPr>
                        <w:jc w:val="center"/>
                        <w:rPr>
                          <w:color w:val="FFFFFF" w:themeColor="background1"/>
                        </w:rPr>
                      </w:pPr>
                    </w:p>
                  </w:txbxContent>
                </v:textbox>
                <w10:wrap anchorx="margin"/>
              </v:rect>
            </w:pict>
          </mc:Fallback>
        </mc:AlternateContent>
      </w:r>
      <w:r>
        <w:rPr>
          <w:noProof/>
        </w:rPr>
        <mc:AlternateContent>
          <mc:Choice Requires="wps">
            <w:drawing>
              <wp:anchor distT="0" distB="0" distL="114300" distR="114300" simplePos="0" relativeHeight="251658334" behindDoc="0" locked="0" layoutInCell="1" allowOverlap="1" wp14:anchorId="6DCEAB35" wp14:editId="1FF8D93F">
                <wp:simplePos x="0" y="0"/>
                <wp:positionH relativeFrom="column">
                  <wp:posOffset>608965</wp:posOffset>
                </wp:positionH>
                <wp:positionV relativeFrom="paragraph">
                  <wp:posOffset>1927225</wp:posOffset>
                </wp:positionV>
                <wp:extent cx="914400" cy="914400"/>
                <wp:effectExtent l="0" t="0" r="0" b="0"/>
                <wp:wrapNone/>
                <wp:docPr id="1744572749" name="Text Box 174457274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59139A6" w14:textId="5F7A2CA2" w:rsidR="00636443" w:rsidRPr="00B16D99" w:rsidRDefault="00636443" w:rsidP="00636443">
                            <w:pPr>
                              <w:rPr>
                                <w:b/>
                                <w:bCs/>
                                <w:color w:val="FF0000"/>
                              </w:rPr>
                            </w:pPr>
                            <w:r w:rsidRPr="00B16D99">
                              <w:rPr>
                                <w:b/>
                                <w:bCs/>
                                <w:color w:val="FF0000"/>
                              </w:rPr>
                              <w:t>(</w:t>
                            </w:r>
                            <w:r>
                              <w:rPr>
                                <w:b/>
                                <w:bCs/>
                                <w:color w:val="FF0000"/>
                              </w:rPr>
                              <w:t>4</w:t>
                            </w:r>
                            <w:r w:rsidRPr="00B16D99">
                              <w:rPr>
                                <w:b/>
                                <w:bCs/>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CEAB35" id="Text Box 1744572749" o:spid="_x0000_s1065" type="#_x0000_t202" style="position:absolute;margin-left:47.95pt;margin-top:151.75pt;width:1in;height:1in;z-index:25165833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" filled="f" stroked="f" strokeweight=".5pt">
                <v:textbox>
                  <w:txbxContent>
                    <w:p w14:paraId="559139A6" w14:textId="5F7A2CA2" w:rsidR="00636443" w:rsidRPr="00B16D99" w:rsidRDefault="00636443" w:rsidP="00636443">
                      <w:pPr>
                        <w:rPr>
                          <w:b/>
                          <w:bCs/>
                          <w:color w:val="FF0000"/>
                        </w:rPr>
                      </w:pPr>
                      <w:r w:rsidRPr="00B16D99">
                        <w:rPr>
                          <w:b/>
                          <w:bCs/>
                          <w:color w:val="FF0000"/>
                        </w:rPr>
                        <w:t>(</w:t>
                      </w:r>
                      <w:r>
                        <w:rPr>
                          <w:b/>
                          <w:bCs/>
                          <w:color w:val="FF0000"/>
                        </w:rPr>
                        <w:t>4</w:t>
                      </w:r>
                      <w:r w:rsidRPr="00B16D99">
                        <w:rPr>
                          <w:b/>
                          <w:bCs/>
                          <w:color w:val="FF0000"/>
                        </w:rPr>
                        <w:t>)</w:t>
                      </w:r>
                    </w:p>
                  </w:txbxContent>
                </v:textbox>
              </v:shape>
            </w:pict>
          </mc:Fallback>
        </mc:AlternateContent>
      </w:r>
      <w:r w:rsidR="00202445">
        <w:rPr>
          <w:noProof/>
        </w:rPr>
        <mc:AlternateContent>
          <mc:Choice Requires="wps">
            <w:drawing>
              <wp:anchor distT="0" distB="0" distL="114300" distR="114300" simplePos="0" relativeHeight="251658257" behindDoc="0" locked="0" layoutInCell="1" allowOverlap="1" wp14:anchorId="4E10C59E" wp14:editId="0AE761FA">
                <wp:simplePos x="0" y="0"/>
                <wp:positionH relativeFrom="column">
                  <wp:posOffset>3408771</wp:posOffset>
                </wp:positionH>
                <wp:positionV relativeFrom="paragraph">
                  <wp:posOffset>2246358</wp:posOffset>
                </wp:positionV>
                <wp:extent cx="914400" cy="9144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16B87524" w14:textId="4E76218E" w:rsidR="00B16D99" w:rsidRPr="00B16D99" w:rsidRDefault="00B16D99">
                            <w:pPr>
                              <w:rPr>
                                <w:b/>
                                <w:bCs/>
                                <w:color w:val="FF0000"/>
                              </w:rPr>
                            </w:pPr>
                            <w:r w:rsidRPr="00B16D99">
                              <w:rPr>
                                <w:b/>
                                <w:bCs/>
                                <w:color w:val="FF0000"/>
                              </w:rPr>
                              <w:t>(</w:t>
                            </w:r>
                            <w:r w:rsidR="00905BD3">
                              <w:rPr>
                                <w:b/>
                                <w:bCs/>
                                <w:color w:val="FF0000"/>
                              </w:rPr>
                              <w:t>3</w:t>
                            </w:r>
                            <w:r w:rsidRPr="00B16D99">
                              <w:rPr>
                                <w:b/>
                                <w:bCs/>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10C59E" id="Text Box 36" o:spid="_x0000_s1066" type="#_x0000_t202" style="position:absolute;margin-left:268.4pt;margin-top:176.9pt;width:1in;height:1in;z-index:25165825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" filled="f" stroked="f" strokeweight=".5pt">
                <v:textbox>
                  <w:txbxContent>
                    <w:p w14:paraId="16B87524" w14:textId="4E76218E" w:rsidR="00B16D99" w:rsidRPr="00B16D99" w:rsidRDefault="00B16D99">
                      <w:pPr>
                        <w:rPr>
                          <w:b/>
                          <w:bCs/>
                          <w:color w:val="FF0000"/>
                        </w:rPr>
                      </w:pPr>
                      <w:r w:rsidRPr="00B16D99">
                        <w:rPr>
                          <w:b/>
                          <w:bCs/>
                          <w:color w:val="FF0000"/>
                        </w:rPr>
                        <w:t>(</w:t>
                      </w:r>
                      <w:r w:rsidR="00905BD3">
                        <w:rPr>
                          <w:b/>
                          <w:bCs/>
                          <w:color w:val="FF0000"/>
                        </w:rPr>
                        <w:t>3</w:t>
                      </w:r>
                      <w:r w:rsidRPr="00B16D99">
                        <w:rPr>
                          <w:b/>
                          <w:bCs/>
                          <w:color w:val="FF0000"/>
                        </w:rPr>
                        <w:t>)</w:t>
                      </w:r>
                    </w:p>
                  </w:txbxContent>
                </v:textbox>
              </v:shape>
            </w:pict>
          </mc:Fallback>
        </mc:AlternateContent>
      </w:r>
      <w:r w:rsidR="00202445">
        <w:rPr>
          <w:noProof/>
        </w:rPr>
        <mc:AlternateContent>
          <mc:Choice Requires="wps">
            <w:drawing>
              <wp:anchor distT="0" distB="0" distL="114300" distR="114300" simplePos="0" relativeHeight="251658256" behindDoc="0" locked="0" layoutInCell="1" allowOverlap="1" wp14:anchorId="0CCF0144" wp14:editId="65F3E420">
                <wp:simplePos x="0" y="0"/>
                <wp:positionH relativeFrom="column">
                  <wp:posOffset>2051232</wp:posOffset>
                </wp:positionH>
                <wp:positionV relativeFrom="paragraph">
                  <wp:posOffset>849358</wp:posOffset>
                </wp:positionV>
                <wp:extent cx="914400" cy="9144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7CE56C53" w14:textId="5F1957FF" w:rsidR="004D12A6" w:rsidRPr="004D12A6" w:rsidRDefault="004D12A6">
                            <w:pPr>
                              <w:rPr>
                                <w:b/>
                                <w:bCs/>
                                <w:color w:val="FF0000"/>
                              </w:rPr>
                            </w:pPr>
                            <w:r w:rsidRPr="004D12A6">
                              <w:rPr>
                                <w:b/>
                                <w:bCs/>
                                <w:color w:val="FF0000"/>
                              </w:rPr>
                              <w:t>(</w:t>
                            </w:r>
                            <w:r w:rsidR="00C57EF7">
                              <w:rPr>
                                <w:b/>
                                <w:bCs/>
                                <w:color w:val="FF0000"/>
                              </w:rPr>
                              <w:t>2</w:t>
                            </w:r>
                            <w:r w:rsidRPr="004D12A6">
                              <w:rPr>
                                <w:b/>
                                <w:bCs/>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CF0144" id="Text Box 34" o:spid="_x0000_s1067" type="#_x0000_t202" style="position:absolute;margin-left:161.5pt;margin-top:66.9pt;width:1in;height:1in;z-index:251658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" filled="f" stroked="f" strokeweight=".5pt">
                <v:textbox>
                  <w:txbxContent>
                    <w:p w14:paraId="7CE56C53" w14:textId="5F1957FF" w:rsidR="004D12A6" w:rsidRPr="004D12A6" w:rsidRDefault="004D12A6">
                      <w:pPr>
                        <w:rPr>
                          <w:b/>
                          <w:bCs/>
                          <w:color w:val="FF0000"/>
                        </w:rPr>
                      </w:pPr>
                      <w:r w:rsidRPr="004D12A6">
                        <w:rPr>
                          <w:b/>
                          <w:bCs/>
                          <w:color w:val="FF0000"/>
                        </w:rPr>
                        <w:t>(</w:t>
                      </w:r>
                      <w:r w:rsidR="00C57EF7">
                        <w:rPr>
                          <w:b/>
                          <w:bCs/>
                          <w:color w:val="FF0000"/>
                        </w:rPr>
                        <w:t>2</w:t>
                      </w:r>
                      <w:r w:rsidRPr="004D12A6">
                        <w:rPr>
                          <w:b/>
                          <w:bCs/>
                          <w:color w:val="FF0000"/>
                        </w:rPr>
                        <w:t>)</w:t>
                      </w:r>
                    </w:p>
                  </w:txbxContent>
                </v:textbox>
              </v:shape>
            </w:pict>
          </mc:Fallback>
        </mc:AlternateContent>
      </w:r>
      <w:r w:rsidR="00202445">
        <w:rPr>
          <w:noProof/>
        </w:rPr>
        <mc:AlternateContent>
          <mc:Choice Requires="wps">
            <w:drawing>
              <wp:anchor distT="0" distB="0" distL="114300" distR="114300" simplePos="0" relativeHeight="251658315" behindDoc="0" locked="0" layoutInCell="1" allowOverlap="1" wp14:anchorId="1E89ACE1" wp14:editId="5E52EC9E">
                <wp:simplePos x="0" y="0"/>
                <wp:positionH relativeFrom="column">
                  <wp:posOffset>3802924</wp:posOffset>
                </wp:positionH>
                <wp:positionV relativeFrom="paragraph">
                  <wp:posOffset>640715</wp:posOffset>
                </wp:positionV>
                <wp:extent cx="914400" cy="277586"/>
                <wp:effectExtent l="0" t="0" r="0" b="0"/>
                <wp:wrapNone/>
                <wp:docPr id="25" name="Text Box 25"/>
                <wp:cNvGraphicFramePr/>
                <a:graphic xmlns:a="http://schemas.openxmlformats.org/drawingml/2006/main">
                  <a:graphicData uri="http://schemas.microsoft.com/office/word/2010/wordprocessingShape">
                    <wps:wsp>
                      <wps:cNvSpPr txBox="1"/>
                      <wps:spPr>
                        <a:xfrm>
                          <a:off x="0" y="0"/>
                          <a:ext cx="914400" cy="277586"/>
                        </a:xfrm>
                        <a:prstGeom prst="rect">
                          <a:avLst/>
                        </a:prstGeom>
                        <a:noFill/>
                        <a:ln w="6350">
                          <a:noFill/>
                        </a:ln>
                      </wps:spPr>
                      <wps:txbx>
                        <w:txbxContent>
                          <w:p w14:paraId="388CCABC" w14:textId="04592404" w:rsidR="00202445" w:rsidRPr="004D12A6" w:rsidRDefault="00202445" w:rsidP="00202445">
                            <w:pPr>
                              <w:rPr>
                                <w:b/>
                                <w:bCs/>
                                <w:color w:val="FF0000"/>
                              </w:rPr>
                            </w:pPr>
                            <w:r w:rsidRPr="004D12A6">
                              <w:rPr>
                                <w:b/>
                                <w:bCs/>
                                <w:color w:val="FF0000"/>
                              </w:rPr>
                              <w:t>(</w:t>
                            </w:r>
                            <w:r>
                              <w:rPr>
                                <w:b/>
                                <w:bCs/>
                                <w:color w:val="FF0000"/>
                              </w:rPr>
                              <w:t>1</w:t>
                            </w:r>
                            <w:r w:rsidRPr="004D12A6">
                              <w:rPr>
                                <w:b/>
                                <w:bCs/>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89ACE1" id="Text Box 25" o:spid="_x0000_s1068" type="#_x0000_t202" style="position:absolute;margin-left:299.45pt;margin-top:50.45pt;width:1in;height:21.85pt;z-index:25165831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" filled="f" stroked="f" strokeweight=".5pt">
                <v:textbox>
                  <w:txbxContent>
                    <w:p w14:paraId="388CCABC" w14:textId="04592404" w:rsidR="00202445" w:rsidRPr="004D12A6" w:rsidRDefault="00202445" w:rsidP="00202445">
                      <w:pPr>
                        <w:rPr>
                          <w:b/>
                          <w:bCs/>
                          <w:color w:val="FF0000"/>
                        </w:rPr>
                      </w:pPr>
                      <w:r w:rsidRPr="004D12A6">
                        <w:rPr>
                          <w:b/>
                          <w:bCs/>
                          <w:color w:val="FF0000"/>
                        </w:rPr>
                        <w:t>(</w:t>
                      </w:r>
                      <w:r>
                        <w:rPr>
                          <w:b/>
                          <w:bCs/>
                          <w:color w:val="FF0000"/>
                        </w:rPr>
                        <w:t>1</w:t>
                      </w:r>
                      <w:r w:rsidRPr="004D12A6">
                        <w:rPr>
                          <w:b/>
                          <w:bCs/>
                          <w:color w:val="FF0000"/>
                        </w:rPr>
                        <w:t>)</w:t>
                      </w:r>
                    </w:p>
                  </w:txbxContent>
                </v:textbox>
              </v:shape>
            </w:pict>
          </mc:Fallback>
        </mc:AlternateContent>
      </w:r>
      <w:r w:rsidR="00202445">
        <w:rPr>
          <w:noProof/>
        </w:rPr>
        <mc:AlternateContent>
          <mc:Choice Requires="wps">
            <w:drawing>
              <wp:anchor distT="0" distB="0" distL="114300" distR="114300" simplePos="0" relativeHeight="251658255" behindDoc="0" locked="0" layoutInCell="1" allowOverlap="1" wp14:anchorId="05262BE5" wp14:editId="7DA5D033">
                <wp:simplePos x="0" y="0"/>
                <wp:positionH relativeFrom="column">
                  <wp:posOffset>4099561</wp:posOffset>
                </wp:positionH>
                <wp:positionV relativeFrom="paragraph">
                  <wp:posOffset>671195</wp:posOffset>
                </wp:positionV>
                <wp:extent cx="2034540" cy="197485"/>
                <wp:effectExtent l="0" t="0" r="22860" b="12065"/>
                <wp:wrapNone/>
                <wp:docPr id="31" name="Text Box 31"/>
                <wp:cNvGraphicFramePr/>
                <a:graphic xmlns:a="http://schemas.openxmlformats.org/drawingml/2006/main">
                  <a:graphicData uri="http://schemas.microsoft.com/office/word/2010/wordprocessingShape">
                    <wps:wsp>
                      <wps:cNvSpPr txBox="1"/>
                      <wps:spPr>
                        <a:xfrm>
                          <a:off x="0" y="0"/>
                          <a:ext cx="2034540" cy="197485"/>
                        </a:xfrm>
                        <a:prstGeom prst="rect">
                          <a:avLst/>
                        </a:prstGeom>
                        <a:noFill/>
                        <a:ln w="6350">
                          <a:solidFill>
                            <a:srgbClr val="FF0000"/>
                          </a:solidFill>
                        </a:ln>
                      </wps:spPr>
                      <wps:txbx>
                        <w:txbxContent>
                          <w:p w14:paraId="4BF8BA7C" w14:textId="77777777" w:rsidR="00AC6A18" w:rsidRDefault="00AC6A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62BE5" id="Text Box 31" o:spid="_x0000_s1069" type="#_x0000_t202" style="position:absolute;margin-left:322.8pt;margin-top:52.85pt;width:160.2pt;height:15.5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" filled="f" strokecolor="red" strokeweight=".5pt">
                <v:textbox>
                  <w:txbxContent>
                    <w:p w14:paraId="4BF8BA7C" w14:textId="77777777" w:rsidR="00AC6A18" w:rsidRDefault="00AC6A18"/>
                  </w:txbxContent>
                </v:textbox>
              </v:shape>
            </w:pict>
          </mc:Fallback>
        </mc:AlternateContent>
      </w:r>
      <w:r w:rsidR="00202445" w:rsidRPr="00617D1E">
        <w:rPr>
          <w:rFonts w:ascii="Times New Roman" w:hAnsi="Times New Roman" w:cs="Times New Roman"/>
          <w:i/>
          <w:iCs/>
          <w:noProof/>
          <w:sz w:val="24"/>
          <w:szCs w:val="24"/>
        </w:rPr>
        <w:drawing>
          <wp:inline distT="0" distB="0" distL="0" distR="0" wp14:anchorId="03CD0E61" wp14:editId="0D861780">
            <wp:extent cx="6511925" cy="3573145"/>
            <wp:effectExtent l="0" t="0" r="317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11925" cy="3573145"/>
                    </a:xfrm>
                    <a:prstGeom prst="rect">
                      <a:avLst/>
                    </a:prstGeom>
                  </pic:spPr>
                </pic:pic>
              </a:graphicData>
            </a:graphic>
          </wp:inline>
        </w:drawing>
      </w:r>
    </w:p>
    <w:p w14:paraId="10DFCCB6" w14:textId="15FD6529" w:rsidR="00A04D2B" w:rsidRDefault="00553BB8" w:rsidP="00FB1894">
      <w:pPr>
        <w:pStyle w:val="HINHANH"/>
      </w:pPr>
      <w:bookmarkStart w:id="66" w:name="_Toc179147135"/>
      <w:bookmarkStart w:id="67" w:name="_Toc180955990"/>
      <w:r>
        <w:t>Hình 3.</w:t>
      </w:r>
      <w:r w:rsidR="000E25A9">
        <w:t>4</w:t>
      </w:r>
      <w:r>
        <w:t xml:space="preserve">.2: Màn hình </w:t>
      </w:r>
      <w:r w:rsidR="00BF20C8">
        <w:t>T</w:t>
      </w:r>
      <w:r>
        <w:t>hống kê doanh thu</w:t>
      </w:r>
      <w:bookmarkEnd w:id="67"/>
    </w:p>
    <w:bookmarkEnd w:id="66"/>
    <w:p w14:paraId="6AADC58B" w14:textId="169FAEED" w:rsidR="005C7BC8" w:rsidRPr="00A04D2B" w:rsidRDefault="005C7BC8" w:rsidP="00A27B42">
      <w:pPr>
        <w:pStyle w:val="ListParagraph"/>
        <w:numPr>
          <w:ilvl w:val="0"/>
          <w:numId w:val="8"/>
        </w:numPr>
        <w:spacing w:after="120" w:line="360" w:lineRule="auto"/>
        <w:jc w:val="both"/>
        <w:rPr>
          <w:rFonts w:ascii="Times New Roman" w:hAnsi="Times New Roman" w:cs="Times New Roman"/>
          <w:sz w:val="26"/>
          <w:szCs w:val="26"/>
        </w:rPr>
      </w:pPr>
      <w:r w:rsidRPr="00A03ACA">
        <w:rPr>
          <w:rFonts w:ascii="Times New Roman" w:hAnsi="Times New Roman" w:cs="Times New Roman"/>
          <w:bCs/>
          <w:sz w:val="26"/>
          <w:szCs w:val="26"/>
          <w:lang w:val="vi-VN"/>
        </w:rPr>
        <w:t xml:space="preserve">Chức năng: </w:t>
      </w:r>
      <w:r w:rsidR="0051328D">
        <w:rPr>
          <w:rFonts w:ascii="Times New Roman" w:hAnsi="Times New Roman" w:cs="Times New Roman"/>
          <w:sz w:val="26"/>
          <w:szCs w:val="26"/>
        </w:rPr>
        <w:t xml:space="preserve">Màn hình thống kê </w:t>
      </w:r>
      <w:r w:rsidR="00A04D2B">
        <w:rPr>
          <w:rFonts w:ascii="Times New Roman" w:hAnsi="Times New Roman" w:cs="Times New Roman"/>
          <w:sz w:val="26"/>
          <w:szCs w:val="26"/>
        </w:rPr>
        <w:t xml:space="preserve">doanh </w:t>
      </w:r>
      <w:r w:rsidR="0051328D">
        <w:rPr>
          <w:rFonts w:ascii="Times New Roman" w:hAnsi="Times New Roman" w:cs="Times New Roman"/>
          <w:sz w:val="26"/>
          <w:szCs w:val="26"/>
        </w:rPr>
        <w:t xml:space="preserve">thu bán </w:t>
      </w:r>
      <w:r w:rsidR="00A04D2B" w:rsidRPr="00A04D2B">
        <w:rPr>
          <w:rFonts w:ascii="Times New Roman" w:hAnsi="Times New Roman" w:cs="Times New Roman"/>
          <w:sz w:val="26"/>
          <w:szCs w:val="26"/>
        </w:rPr>
        <w:t>bán hàng, thống kê doanh thu bán của từng nhân viên</w:t>
      </w:r>
      <w:r w:rsidR="00A04D2B">
        <w:rPr>
          <w:rFonts w:ascii="Times New Roman" w:hAnsi="Times New Roman" w:cs="Times New Roman"/>
          <w:sz w:val="26"/>
          <w:szCs w:val="26"/>
        </w:rPr>
        <w:t>, thống kê sản phẩm bán chạy.</w:t>
      </w:r>
    </w:p>
    <w:p w14:paraId="27805E35" w14:textId="77777777" w:rsidR="005C7BC8" w:rsidRPr="00280EA0" w:rsidRDefault="005C7BC8" w:rsidP="00A27B42">
      <w:pPr>
        <w:pStyle w:val="ListParagraph"/>
        <w:numPr>
          <w:ilvl w:val="0"/>
          <w:numId w:val="8"/>
        </w:numPr>
        <w:spacing w:after="120"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Mô tả: </w:t>
      </w:r>
    </w:p>
    <w:p w14:paraId="02AAE2A3" w14:textId="6BE7053B" w:rsidR="005C7BC8" w:rsidRPr="006856FB" w:rsidRDefault="005C7BC8" w:rsidP="006856FB">
      <w:pPr>
        <w:pStyle w:val="ListParagraph"/>
        <w:numPr>
          <w:ilvl w:val="0"/>
          <w:numId w:val="36"/>
        </w:numPr>
        <w:tabs>
          <w:tab w:val="left" w:pos="1120"/>
        </w:tabs>
        <w:spacing w:after="120" w:line="360" w:lineRule="auto"/>
        <w:jc w:val="both"/>
        <w:rPr>
          <w:rFonts w:ascii="Times New Roman" w:hAnsi="Times New Roman" w:cs="Times New Roman"/>
          <w:bCs/>
          <w:sz w:val="26"/>
          <w:szCs w:val="26"/>
          <w:lang w:val="vi-VN"/>
        </w:rPr>
      </w:pPr>
      <w:r w:rsidRPr="006856FB">
        <w:rPr>
          <w:rFonts w:ascii="Times New Roman" w:hAnsi="Times New Roman" w:cs="Times New Roman"/>
          <w:bCs/>
          <w:sz w:val="26"/>
          <w:szCs w:val="26"/>
        </w:rPr>
        <w:t xml:space="preserve">Ô </w:t>
      </w:r>
      <w:r w:rsidR="00975865" w:rsidRPr="006856FB">
        <w:rPr>
          <w:rFonts w:ascii="Times New Roman" w:hAnsi="Times New Roman" w:cs="Times New Roman"/>
          <w:bCs/>
          <w:sz w:val="26"/>
          <w:szCs w:val="26"/>
        </w:rPr>
        <w:t>chọn ngày tháng năm để</w:t>
      </w:r>
      <w:r w:rsidR="009E5686">
        <w:rPr>
          <w:rFonts w:ascii="Times New Roman" w:hAnsi="Times New Roman" w:cs="Times New Roman"/>
          <w:bCs/>
          <w:sz w:val="26"/>
          <w:szCs w:val="26"/>
        </w:rPr>
        <w:t xml:space="preserve"> xem</w:t>
      </w:r>
      <w:r w:rsidR="00975865" w:rsidRPr="006856FB">
        <w:rPr>
          <w:rFonts w:ascii="Times New Roman" w:hAnsi="Times New Roman" w:cs="Times New Roman"/>
          <w:bCs/>
          <w:sz w:val="26"/>
          <w:szCs w:val="26"/>
        </w:rPr>
        <w:t xml:space="preserve"> thống kê</w:t>
      </w:r>
      <w:r w:rsidR="009A609C">
        <w:rPr>
          <w:rFonts w:ascii="Times New Roman" w:hAnsi="Times New Roman" w:cs="Times New Roman"/>
          <w:bCs/>
          <w:sz w:val="26"/>
          <w:szCs w:val="26"/>
        </w:rPr>
        <w:t xml:space="preserve"> theo doanh thu bán hàng</w:t>
      </w:r>
      <w:r w:rsidR="0062095E" w:rsidRPr="006856FB">
        <w:rPr>
          <w:rFonts w:ascii="Times New Roman" w:hAnsi="Times New Roman" w:cs="Times New Roman"/>
          <w:bCs/>
          <w:sz w:val="26"/>
          <w:szCs w:val="26"/>
        </w:rPr>
        <w:t>.</w:t>
      </w:r>
    </w:p>
    <w:p w14:paraId="70C53059" w14:textId="67C25B11" w:rsidR="005C7BC8" w:rsidRPr="006856FB" w:rsidRDefault="00B16D99" w:rsidP="006856FB">
      <w:pPr>
        <w:pStyle w:val="ListParagraph"/>
        <w:numPr>
          <w:ilvl w:val="0"/>
          <w:numId w:val="36"/>
        </w:numPr>
        <w:tabs>
          <w:tab w:val="left" w:pos="1120"/>
        </w:tabs>
        <w:spacing w:after="120" w:line="360" w:lineRule="auto"/>
        <w:jc w:val="both"/>
        <w:rPr>
          <w:rFonts w:ascii="Times New Roman" w:hAnsi="Times New Roman" w:cs="Times New Roman"/>
          <w:bCs/>
          <w:sz w:val="26"/>
          <w:szCs w:val="26"/>
          <w:lang w:val="vi-VN"/>
        </w:rPr>
      </w:pPr>
      <w:r w:rsidRPr="006856FB">
        <w:rPr>
          <w:rFonts w:ascii="Times New Roman" w:hAnsi="Times New Roman" w:cs="Times New Roman"/>
          <w:bCs/>
          <w:sz w:val="26"/>
          <w:szCs w:val="26"/>
        </w:rPr>
        <w:t>Biểu đồ cột hiển thị số liệu thống kê doanh thu bán hàng</w:t>
      </w:r>
      <w:r w:rsidR="0062095E" w:rsidRPr="006856FB">
        <w:rPr>
          <w:rFonts w:ascii="Times New Roman" w:hAnsi="Times New Roman" w:cs="Times New Roman"/>
          <w:bCs/>
          <w:sz w:val="26"/>
          <w:szCs w:val="26"/>
        </w:rPr>
        <w:t>.</w:t>
      </w:r>
    </w:p>
    <w:p w14:paraId="4A1E5103" w14:textId="5C11E13E" w:rsidR="005C7BC8" w:rsidRPr="00636443" w:rsidRDefault="005C7BC8" w:rsidP="006856FB">
      <w:pPr>
        <w:pStyle w:val="ListParagraph"/>
        <w:numPr>
          <w:ilvl w:val="0"/>
          <w:numId w:val="36"/>
        </w:numPr>
        <w:tabs>
          <w:tab w:val="left" w:pos="1120"/>
        </w:tabs>
        <w:spacing w:after="120" w:line="360" w:lineRule="auto"/>
        <w:jc w:val="both"/>
        <w:rPr>
          <w:rFonts w:ascii="Times New Roman" w:hAnsi="Times New Roman" w:cs="Times New Roman"/>
          <w:sz w:val="26"/>
          <w:szCs w:val="26"/>
          <w:lang w:val="vi-VN"/>
        </w:rPr>
      </w:pPr>
      <w:r w:rsidRPr="006856FB">
        <w:rPr>
          <w:rFonts w:ascii="Times New Roman" w:hAnsi="Times New Roman" w:cs="Times New Roman"/>
          <w:bCs/>
          <w:sz w:val="26"/>
          <w:szCs w:val="26"/>
        </w:rPr>
        <w:t>Bảng hiển thị dữ liệu</w:t>
      </w:r>
      <w:r w:rsidR="00F65AC4" w:rsidRPr="006856FB">
        <w:rPr>
          <w:rFonts w:ascii="Times New Roman" w:hAnsi="Times New Roman" w:cs="Times New Roman"/>
          <w:sz w:val="26"/>
          <w:szCs w:val="26"/>
        </w:rPr>
        <w:t xml:space="preserve"> </w:t>
      </w:r>
      <w:r w:rsidR="006856FB">
        <w:rPr>
          <w:rFonts w:ascii="Times New Roman" w:hAnsi="Times New Roman" w:cs="Times New Roman"/>
          <w:sz w:val="26"/>
          <w:szCs w:val="26"/>
        </w:rPr>
        <w:t>sản phẩm bán chạy và nhân viên có doanh thu cao nhất</w:t>
      </w:r>
      <w:r w:rsidR="00636443">
        <w:rPr>
          <w:rFonts w:ascii="Times New Roman" w:hAnsi="Times New Roman" w:cs="Times New Roman"/>
          <w:sz w:val="26"/>
          <w:szCs w:val="26"/>
        </w:rPr>
        <w:t>.</w:t>
      </w:r>
    </w:p>
    <w:p w14:paraId="170385B4" w14:textId="4219BF10" w:rsidR="00636443" w:rsidRPr="00636443" w:rsidRDefault="00636443" w:rsidP="006856FB">
      <w:pPr>
        <w:pStyle w:val="ListParagraph"/>
        <w:numPr>
          <w:ilvl w:val="0"/>
          <w:numId w:val="36"/>
        </w:numPr>
        <w:tabs>
          <w:tab w:val="left" w:pos="1120"/>
        </w:tabs>
        <w:spacing w:after="120" w:line="360" w:lineRule="auto"/>
        <w:jc w:val="both"/>
        <w:rPr>
          <w:rFonts w:ascii="Times New Roman" w:hAnsi="Times New Roman" w:cs="Times New Roman"/>
          <w:sz w:val="26"/>
          <w:szCs w:val="26"/>
          <w:lang w:val="vi-VN"/>
        </w:rPr>
      </w:pPr>
      <w:r>
        <w:rPr>
          <w:rFonts w:ascii="Times New Roman" w:hAnsi="Times New Roman" w:cs="Times New Roman"/>
          <w:bCs/>
          <w:sz w:val="26"/>
          <w:szCs w:val="26"/>
        </w:rPr>
        <w:t>Thanh điều hướng: Di chuyển đến những màn hình khác khi nhấn vào.</w:t>
      </w:r>
    </w:p>
    <w:p w14:paraId="418CAC5F" w14:textId="1DEC8C28" w:rsidR="00636443" w:rsidRPr="006856FB" w:rsidRDefault="00636443" w:rsidP="006856FB">
      <w:pPr>
        <w:pStyle w:val="ListParagraph"/>
        <w:numPr>
          <w:ilvl w:val="0"/>
          <w:numId w:val="36"/>
        </w:numPr>
        <w:tabs>
          <w:tab w:val="left" w:pos="1120"/>
        </w:tabs>
        <w:spacing w:after="120" w:line="360" w:lineRule="auto"/>
        <w:jc w:val="both"/>
        <w:rPr>
          <w:rFonts w:ascii="Times New Roman" w:hAnsi="Times New Roman" w:cs="Times New Roman"/>
          <w:sz w:val="26"/>
          <w:szCs w:val="26"/>
          <w:lang w:val="vi-VN"/>
        </w:rPr>
      </w:pPr>
      <w:r>
        <w:rPr>
          <w:rFonts w:ascii="Times New Roman" w:hAnsi="Times New Roman" w:cs="Times New Roman"/>
          <w:bCs/>
          <w:sz w:val="26"/>
          <w:szCs w:val="26"/>
        </w:rPr>
        <w:t>Nút thu gọn: Khi nhấn vào nút thanh điều hướng thu gọn.</w:t>
      </w:r>
    </w:p>
    <w:p w14:paraId="6FB76BC1" w14:textId="77777777" w:rsidR="005C7BC8" w:rsidRDefault="005C7BC8" w:rsidP="00553BB8">
      <w:pPr>
        <w:spacing w:line="360" w:lineRule="auto"/>
      </w:pPr>
    </w:p>
    <w:p w14:paraId="1367CB34" w14:textId="2CF64179" w:rsidR="0025234E" w:rsidRDefault="00636443" w:rsidP="00553BB8">
      <w:pPr>
        <w:spacing w:line="360" w:lineRule="auto"/>
      </w:pPr>
      <w:r>
        <w:rPr>
          <w:noProof/>
        </w:rPr>
        <w:lastRenderedPageBreak/>
        <mc:AlternateContent>
          <mc:Choice Requires="wps">
            <w:drawing>
              <wp:anchor distT="0" distB="0" distL="114300" distR="114300" simplePos="0" relativeHeight="251658340" behindDoc="0" locked="0" layoutInCell="1" allowOverlap="1" wp14:anchorId="7E3A8A42" wp14:editId="32DC467A">
                <wp:simplePos x="0" y="0"/>
                <wp:positionH relativeFrom="column">
                  <wp:posOffset>257810</wp:posOffset>
                </wp:positionH>
                <wp:positionV relativeFrom="paragraph">
                  <wp:posOffset>-635</wp:posOffset>
                </wp:positionV>
                <wp:extent cx="914400" cy="914400"/>
                <wp:effectExtent l="0" t="0" r="0" b="0"/>
                <wp:wrapNone/>
                <wp:docPr id="1744572757" name="Text Box 174457275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0CADB4D" w14:textId="5AAB021D" w:rsidR="00636443" w:rsidRPr="004D12A6" w:rsidRDefault="00636443" w:rsidP="00636443">
                            <w:pPr>
                              <w:rPr>
                                <w:b/>
                                <w:bCs/>
                                <w:color w:val="FF0000"/>
                              </w:rPr>
                            </w:pPr>
                            <w:r w:rsidRPr="004D12A6">
                              <w:rPr>
                                <w:b/>
                                <w:bCs/>
                                <w:color w:val="FF0000"/>
                              </w:rPr>
                              <w:t>(</w:t>
                            </w:r>
                            <w:r>
                              <w:rPr>
                                <w:b/>
                                <w:bCs/>
                                <w:color w:val="FF0000"/>
                              </w:rPr>
                              <w:t>4</w:t>
                            </w:r>
                            <w:r w:rsidRPr="004D12A6">
                              <w:rPr>
                                <w:b/>
                                <w:bCs/>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3A8A42" id="Text Box 1744572757" o:spid="_x0000_s1070" type="#_x0000_t202" style="position:absolute;margin-left:20.3pt;margin-top:-.05pt;width:1in;height:1in;z-index:2516583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" filled="f" stroked="f" strokeweight=".5pt">
                <v:textbox>
                  <w:txbxContent>
                    <w:p w14:paraId="50CADB4D" w14:textId="5AAB021D" w:rsidR="00636443" w:rsidRPr="004D12A6" w:rsidRDefault="00636443" w:rsidP="00636443">
                      <w:pPr>
                        <w:rPr>
                          <w:b/>
                          <w:bCs/>
                          <w:color w:val="FF0000"/>
                        </w:rPr>
                      </w:pPr>
                      <w:r w:rsidRPr="004D12A6">
                        <w:rPr>
                          <w:b/>
                          <w:bCs/>
                          <w:color w:val="FF0000"/>
                        </w:rPr>
                        <w:t>(</w:t>
                      </w:r>
                      <w:r>
                        <w:rPr>
                          <w:b/>
                          <w:bCs/>
                          <w:color w:val="FF0000"/>
                        </w:rPr>
                        <w:t>4</w:t>
                      </w:r>
                      <w:r w:rsidRPr="004D12A6">
                        <w:rPr>
                          <w:b/>
                          <w:bCs/>
                          <w:color w:val="FF0000"/>
                        </w:rPr>
                        <w:t>)</w:t>
                      </w:r>
                    </w:p>
                  </w:txbxContent>
                </v:textbox>
              </v:shape>
            </w:pict>
          </mc:Fallback>
        </mc:AlternateContent>
      </w:r>
      <w:r>
        <w:rPr>
          <w:noProof/>
        </w:rPr>
        <mc:AlternateContent>
          <mc:Choice Requires="wps">
            <w:drawing>
              <wp:anchor distT="0" distB="0" distL="114300" distR="114300" simplePos="0" relativeHeight="251658336" behindDoc="0" locked="0" layoutInCell="1" allowOverlap="1" wp14:anchorId="12004619" wp14:editId="76C7EF15">
                <wp:simplePos x="0" y="0"/>
                <wp:positionH relativeFrom="column">
                  <wp:posOffset>594360</wp:posOffset>
                </wp:positionH>
                <wp:positionV relativeFrom="paragraph">
                  <wp:posOffset>670560</wp:posOffset>
                </wp:positionV>
                <wp:extent cx="914400" cy="914400"/>
                <wp:effectExtent l="0" t="0" r="0" b="0"/>
                <wp:wrapNone/>
                <wp:docPr id="1744572753" name="Text Box 174457275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4200273C" w14:textId="0232B4F2" w:rsidR="00636443" w:rsidRPr="004D12A6" w:rsidRDefault="00636443" w:rsidP="00636443">
                            <w:pPr>
                              <w:rPr>
                                <w:b/>
                                <w:bCs/>
                                <w:color w:val="FF0000"/>
                              </w:rPr>
                            </w:pPr>
                            <w:r w:rsidRPr="004D12A6">
                              <w:rPr>
                                <w:b/>
                                <w:bCs/>
                                <w:color w:val="FF0000"/>
                              </w:rPr>
                              <w:t>(</w:t>
                            </w:r>
                            <w:r>
                              <w:rPr>
                                <w:b/>
                                <w:bCs/>
                                <w:color w:val="FF0000"/>
                              </w:rPr>
                              <w:t>3</w:t>
                            </w:r>
                            <w:r w:rsidRPr="004D12A6">
                              <w:rPr>
                                <w:b/>
                                <w:bCs/>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004619" id="Text Box 1744572753" o:spid="_x0000_s1071" type="#_x0000_t202" style="position:absolute;margin-left:46.8pt;margin-top:52.8pt;width:1in;height:1in;z-index:251658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" filled="f" stroked="f" strokeweight=".5pt">
                <v:textbox>
                  <w:txbxContent>
                    <w:p w14:paraId="4200273C" w14:textId="0232B4F2" w:rsidR="00636443" w:rsidRPr="004D12A6" w:rsidRDefault="00636443" w:rsidP="00636443">
                      <w:pPr>
                        <w:rPr>
                          <w:b/>
                          <w:bCs/>
                          <w:color w:val="FF0000"/>
                        </w:rPr>
                      </w:pPr>
                      <w:r w:rsidRPr="004D12A6">
                        <w:rPr>
                          <w:b/>
                          <w:bCs/>
                          <w:color w:val="FF0000"/>
                        </w:rPr>
                        <w:t>(</w:t>
                      </w:r>
                      <w:r>
                        <w:rPr>
                          <w:b/>
                          <w:bCs/>
                          <w:color w:val="FF0000"/>
                        </w:rPr>
                        <w:t>3</w:t>
                      </w:r>
                      <w:r w:rsidRPr="004D12A6">
                        <w:rPr>
                          <w:b/>
                          <w:bCs/>
                          <w:color w:val="FF0000"/>
                        </w:rPr>
                        <w:t>)</w:t>
                      </w:r>
                    </w:p>
                  </w:txbxContent>
                </v:textbox>
              </v:shape>
            </w:pict>
          </mc:Fallback>
        </mc:AlternateContent>
      </w:r>
      <w:r>
        <w:rPr>
          <w:noProof/>
        </w:rPr>
        <mc:AlternateContent>
          <mc:Choice Requires="wps">
            <w:drawing>
              <wp:anchor distT="0" distB="0" distL="114300" distR="114300" simplePos="0" relativeHeight="251658335" behindDoc="0" locked="0" layoutInCell="1" allowOverlap="1" wp14:anchorId="56525018" wp14:editId="65E9F73D">
                <wp:simplePos x="0" y="0"/>
                <wp:positionH relativeFrom="margin">
                  <wp:align>left</wp:align>
                </wp:positionH>
                <wp:positionV relativeFrom="paragraph">
                  <wp:posOffset>353060</wp:posOffset>
                </wp:positionV>
                <wp:extent cx="933450" cy="3238500"/>
                <wp:effectExtent l="0" t="0" r="19050" b="19050"/>
                <wp:wrapNone/>
                <wp:docPr id="1744572751" name="Rectangles 23"/>
                <wp:cNvGraphicFramePr/>
                <a:graphic xmlns:a="http://schemas.openxmlformats.org/drawingml/2006/main">
                  <a:graphicData uri="http://schemas.microsoft.com/office/word/2010/wordprocessingShape">
                    <wps:wsp>
                      <wps:cNvSpPr/>
                      <wps:spPr>
                        <a:xfrm>
                          <a:off x="0" y="0"/>
                          <a:ext cx="933450" cy="323850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6DEC8B9D" w14:textId="5C577BD9" w:rsidR="00636443" w:rsidRDefault="00636443" w:rsidP="00636443">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6525018" id="_x0000_s1072" style="position:absolute;margin-left:0;margin-top:27.8pt;width:73.5pt;height:255pt;z-index:25165833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" filled="f" strokecolor="red" strokeweight="1pt">
                <v:textbox>
                  <w:txbxContent>
                    <w:p w14:paraId="6DEC8B9D" w14:textId="5C577BD9" w:rsidR="00636443" w:rsidRDefault="00636443" w:rsidP="00636443">
                      <w:pPr>
                        <w:jc w:val="center"/>
                        <w:rPr>
                          <w:color w:val="FFFFFF" w:themeColor="background1"/>
                        </w:rPr>
                      </w:pPr>
                    </w:p>
                  </w:txbxContent>
                </v:textbox>
                <w10:wrap anchorx="margin"/>
              </v:rect>
            </w:pict>
          </mc:Fallback>
        </mc:AlternateContent>
      </w:r>
      <w:r w:rsidR="007731D6">
        <w:rPr>
          <w:noProof/>
        </w:rPr>
        <mc:AlternateContent>
          <mc:Choice Requires="wps">
            <w:drawing>
              <wp:anchor distT="0" distB="0" distL="114300" distR="114300" simplePos="0" relativeHeight="251658316" behindDoc="0" locked="0" layoutInCell="1" allowOverlap="1" wp14:anchorId="1D8EC6FD" wp14:editId="49F9AE07">
                <wp:simplePos x="0" y="0"/>
                <wp:positionH relativeFrom="column">
                  <wp:posOffset>3874525</wp:posOffset>
                </wp:positionH>
                <wp:positionV relativeFrom="paragraph">
                  <wp:posOffset>2613513</wp:posOffset>
                </wp:positionV>
                <wp:extent cx="914400" cy="9144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4D0B30E8" w14:textId="1815916A" w:rsidR="007731D6" w:rsidRPr="004D12A6" w:rsidRDefault="007731D6" w:rsidP="007731D6">
                            <w:pPr>
                              <w:rPr>
                                <w:b/>
                                <w:bCs/>
                                <w:color w:val="FF0000"/>
                              </w:rPr>
                            </w:pPr>
                            <w:r w:rsidRPr="004D12A6">
                              <w:rPr>
                                <w:b/>
                                <w:bCs/>
                                <w:color w:val="FF0000"/>
                              </w:rPr>
                              <w:t>(</w:t>
                            </w:r>
                            <w:r>
                              <w:rPr>
                                <w:b/>
                                <w:bCs/>
                                <w:color w:val="FF0000"/>
                              </w:rPr>
                              <w:t>2</w:t>
                            </w:r>
                            <w:r w:rsidRPr="004D12A6">
                              <w:rPr>
                                <w:b/>
                                <w:bCs/>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8EC6FD" id="Text Box 28" o:spid="_x0000_s1073" type="#_x0000_t202" style="position:absolute;margin-left:305.1pt;margin-top:205.8pt;width:1in;height:1in;z-index:2516583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" filled="f" stroked="f" strokeweight=".5pt">
                <v:textbox>
                  <w:txbxContent>
                    <w:p w14:paraId="4D0B30E8" w14:textId="1815916A" w:rsidR="007731D6" w:rsidRPr="004D12A6" w:rsidRDefault="007731D6" w:rsidP="007731D6">
                      <w:pPr>
                        <w:rPr>
                          <w:b/>
                          <w:bCs/>
                          <w:color w:val="FF0000"/>
                        </w:rPr>
                      </w:pPr>
                      <w:r w:rsidRPr="004D12A6">
                        <w:rPr>
                          <w:b/>
                          <w:bCs/>
                          <w:color w:val="FF0000"/>
                        </w:rPr>
                        <w:t>(</w:t>
                      </w:r>
                      <w:r>
                        <w:rPr>
                          <w:b/>
                          <w:bCs/>
                          <w:color w:val="FF0000"/>
                        </w:rPr>
                        <w:t>2</w:t>
                      </w:r>
                      <w:r w:rsidRPr="004D12A6">
                        <w:rPr>
                          <w:b/>
                          <w:bCs/>
                          <w:color w:val="FF0000"/>
                        </w:rPr>
                        <w:t>)</w:t>
                      </w:r>
                    </w:p>
                  </w:txbxContent>
                </v:textbox>
              </v:shape>
            </w:pict>
          </mc:Fallback>
        </mc:AlternateContent>
      </w:r>
      <w:r w:rsidR="007731D6">
        <w:rPr>
          <w:noProof/>
        </w:rPr>
        <mc:AlternateContent>
          <mc:Choice Requires="wps">
            <w:drawing>
              <wp:anchor distT="0" distB="0" distL="114300" distR="114300" simplePos="0" relativeHeight="251658284" behindDoc="0" locked="0" layoutInCell="1" allowOverlap="1" wp14:anchorId="719CB454" wp14:editId="368917C3">
                <wp:simplePos x="0" y="0"/>
                <wp:positionH relativeFrom="column">
                  <wp:posOffset>3681437</wp:posOffset>
                </wp:positionH>
                <wp:positionV relativeFrom="paragraph">
                  <wp:posOffset>718967</wp:posOffset>
                </wp:positionV>
                <wp:extent cx="914400" cy="914400"/>
                <wp:effectExtent l="0" t="0" r="0" b="0"/>
                <wp:wrapNone/>
                <wp:docPr id="1730025730" name="Text Box 173002573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41061DD" w14:textId="49DD21BD" w:rsidR="00245B32" w:rsidRPr="004D12A6" w:rsidRDefault="00245B32" w:rsidP="00245B32">
                            <w:pPr>
                              <w:rPr>
                                <w:b/>
                                <w:bCs/>
                                <w:color w:val="FF0000"/>
                              </w:rPr>
                            </w:pPr>
                            <w:r w:rsidRPr="004D12A6">
                              <w:rPr>
                                <w:b/>
                                <w:bCs/>
                                <w:color w:val="FF0000"/>
                              </w:rPr>
                              <w:t>(</w:t>
                            </w:r>
                            <w:r w:rsidR="007731D6">
                              <w:rPr>
                                <w:b/>
                                <w:bCs/>
                                <w:color w:val="FF0000"/>
                              </w:rPr>
                              <w:t>1</w:t>
                            </w:r>
                            <w:r w:rsidRPr="004D12A6">
                              <w:rPr>
                                <w:b/>
                                <w:bCs/>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9CB454" id="Text Box 1730025730" o:spid="_x0000_s1074" type="#_x0000_t202" style="position:absolute;margin-left:289.9pt;margin-top:56.6pt;width:1in;height:1in;z-index:2516582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" filled="f" stroked="f" strokeweight=".5pt">
                <v:textbox>
                  <w:txbxContent>
                    <w:p w14:paraId="641061DD" w14:textId="49DD21BD" w:rsidR="00245B32" w:rsidRPr="004D12A6" w:rsidRDefault="00245B32" w:rsidP="00245B32">
                      <w:pPr>
                        <w:rPr>
                          <w:b/>
                          <w:bCs/>
                          <w:color w:val="FF0000"/>
                        </w:rPr>
                      </w:pPr>
                      <w:r w:rsidRPr="004D12A6">
                        <w:rPr>
                          <w:b/>
                          <w:bCs/>
                          <w:color w:val="FF0000"/>
                        </w:rPr>
                        <w:t>(</w:t>
                      </w:r>
                      <w:r w:rsidR="007731D6">
                        <w:rPr>
                          <w:b/>
                          <w:bCs/>
                          <w:color w:val="FF0000"/>
                        </w:rPr>
                        <w:t>1</w:t>
                      </w:r>
                      <w:r w:rsidRPr="004D12A6">
                        <w:rPr>
                          <w:b/>
                          <w:bCs/>
                          <w:color w:val="FF0000"/>
                        </w:rPr>
                        <w:t>)</w:t>
                      </w:r>
                    </w:p>
                  </w:txbxContent>
                </v:textbox>
              </v:shape>
            </w:pict>
          </mc:Fallback>
        </mc:AlternateContent>
      </w:r>
      <w:r w:rsidR="007731D6">
        <w:rPr>
          <w:noProof/>
        </w:rPr>
        <mc:AlternateContent>
          <mc:Choice Requires="wps">
            <w:drawing>
              <wp:anchor distT="0" distB="0" distL="114300" distR="114300" simplePos="0" relativeHeight="251658283" behindDoc="0" locked="0" layoutInCell="1" allowOverlap="1" wp14:anchorId="1FDD7D25" wp14:editId="04C16A40">
                <wp:simplePos x="0" y="0"/>
                <wp:positionH relativeFrom="column">
                  <wp:posOffset>3956392</wp:posOffset>
                </wp:positionH>
                <wp:positionV relativeFrom="paragraph">
                  <wp:posOffset>752133</wp:posOffset>
                </wp:positionV>
                <wp:extent cx="2216468" cy="197485"/>
                <wp:effectExtent l="0" t="0" r="12700" b="12065"/>
                <wp:wrapNone/>
                <wp:docPr id="1744572798" name="Text Box 1744572798"/>
                <wp:cNvGraphicFramePr/>
                <a:graphic xmlns:a="http://schemas.openxmlformats.org/drawingml/2006/main">
                  <a:graphicData uri="http://schemas.microsoft.com/office/word/2010/wordprocessingShape">
                    <wps:wsp>
                      <wps:cNvSpPr txBox="1"/>
                      <wps:spPr>
                        <a:xfrm>
                          <a:off x="0" y="0"/>
                          <a:ext cx="2216468" cy="197485"/>
                        </a:xfrm>
                        <a:prstGeom prst="rect">
                          <a:avLst/>
                        </a:prstGeom>
                        <a:noFill/>
                        <a:ln w="6350">
                          <a:solidFill>
                            <a:srgbClr val="FF0000"/>
                          </a:solidFill>
                        </a:ln>
                      </wps:spPr>
                      <wps:txbx>
                        <w:txbxContent>
                          <w:p w14:paraId="756BA0C3" w14:textId="77777777" w:rsidR="00245B32" w:rsidRDefault="00245B32" w:rsidP="00245B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D7D25" id="Text Box 1744572798" o:spid="_x0000_s1075" type="#_x0000_t202" style="position:absolute;margin-left:311.55pt;margin-top:59.2pt;width:174.55pt;height:15.5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" filled="f" strokecolor="red" strokeweight=".5pt">
                <v:textbox>
                  <w:txbxContent>
                    <w:p w14:paraId="756BA0C3" w14:textId="77777777" w:rsidR="00245B32" w:rsidRDefault="00245B32" w:rsidP="00245B32"/>
                  </w:txbxContent>
                </v:textbox>
              </v:shape>
            </w:pict>
          </mc:Fallback>
        </mc:AlternateContent>
      </w:r>
      <w:r w:rsidR="007731D6" w:rsidRPr="00617D1E">
        <w:rPr>
          <w:rFonts w:ascii="Times New Roman" w:hAnsi="Times New Roman" w:cs="Times New Roman"/>
          <w:i/>
          <w:iCs/>
          <w:noProof/>
          <w:sz w:val="24"/>
          <w:szCs w:val="24"/>
        </w:rPr>
        <w:drawing>
          <wp:inline distT="0" distB="0" distL="0" distR="0" wp14:anchorId="6861D4AD" wp14:editId="68772588">
            <wp:extent cx="6511925" cy="356298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11925" cy="3562985"/>
                    </a:xfrm>
                    <a:prstGeom prst="rect">
                      <a:avLst/>
                    </a:prstGeom>
                  </pic:spPr>
                </pic:pic>
              </a:graphicData>
            </a:graphic>
          </wp:inline>
        </w:drawing>
      </w:r>
    </w:p>
    <w:p w14:paraId="0B98B828" w14:textId="423F3E3C" w:rsidR="002B5CC0" w:rsidRDefault="00384A40" w:rsidP="002B5CC0">
      <w:pPr>
        <w:pStyle w:val="HINHANH"/>
      </w:pPr>
      <w:bookmarkStart w:id="68" w:name="_Toc179147136"/>
      <w:bookmarkStart w:id="69" w:name="_Toc180955991"/>
      <w:r>
        <w:t>Hình 3.</w:t>
      </w:r>
      <w:r w:rsidR="00960354">
        <w:t>4</w:t>
      </w:r>
      <w:r>
        <w:t xml:space="preserve">.3: Màn hình </w:t>
      </w:r>
      <w:r w:rsidR="00BF20C8">
        <w:t>T</w:t>
      </w:r>
      <w:r>
        <w:t>hống kê</w:t>
      </w:r>
      <w:bookmarkEnd w:id="68"/>
      <w:r>
        <w:t xml:space="preserve"> </w:t>
      </w:r>
      <w:r w:rsidR="00A04D2B">
        <w:t>khách hàng</w:t>
      </w:r>
      <w:bookmarkEnd w:id="69"/>
    </w:p>
    <w:p w14:paraId="260C3727" w14:textId="7009B608" w:rsidR="002B5CC0" w:rsidRPr="002B5CC0" w:rsidRDefault="002B5CC0" w:rsidP="002B5CC0">
      <w:pPr>
        <w:pStyle w:val="ListParagraph"/>
        <w:numPr>
          <w:ilvl w:val="0"/>
          <w:numId w:val="8"/>
        </w:numPr>
        <w:spacing w:after="120" w:line="360" w:lineRule="auto"/>
        <w:jc w:val="both"/>
        <w:rPr>
          <w:rFonts w:ascii="Times New Roman" w:hAnsi="Times New Roman" w:cs="Times New Roman"/>
          <w:sz w:val="26"/>
          <w:szCs w:val="26"/>
        </w:rPr>
      </w:pPr>
      <w:r w:rsidRPr="00A03ACA">
        <w:rPr>
          <w:rFonts w:ascii="Times New Roman" w:hAnsi="Times New Roman" w:cs="Times New Roman"/>
          <w:bCs/>
          <w:sz w:val="26"/>
          <w:szCs w:val="26"/>
          <w:lang w:val="vi-VN"/>
        </w:rPr>
        <w:t xml:space="preserve">Chức năng: </w:t>
      </w:r>
      <w:r>
        <w:rPr>
          <w:rFonts w:ascii="Times New Roman" w:hAnsi="Times New Roman" w:cs="Times New Roman"/>
          <w:sz w:val="26"/>
          <w:szCs w:val="26"/>
        </w:rPr>
        <w:t xml:space="preserve">Màn hình thống kê </w:t>
      </w:r>
      <w:r w:rsidR="00A04D2B">
        <w:rPr>
          <w:rFonts w:ascii="Times New Roman" w:hAnsi="Times New Roman" w:cs="Times New Roman"/>
          <w:sz w:val="26"/>
          <w:szCs w:val="26"/>
        </w:rPr>
        <w:t>khách hàng thành viên có điểm tích lũy cao nhất</w:t>
      </w:r>
      <w:r w:rsidR="004E05CF">
        <w:rPr>
          <w:rFonts w:ascii="Times New Roman" w:hAnsi="Times New Roman" w:cs="Times New Roman"/>
          <w:sz w:val="26"/>
          <w:szCs w:val="26"/>
        </w:rPr>
        <w:t>.</w:t>
      </w:r>
      <w:r>
        <w:rPr>
          <w:rFonts w:ascii="Times New Roman" w:hAnsi="Times New Roman" w:cs="Times New Roman"/>
          <w:sz w:val="26"/>
          <w:szCs w:val="26"/>
        </w:rPr>
        <w:t xml:space="preserve"> </w:t>
      </w:r>
    </w:p>
    <w:p w14:paraId="14D2A71A" w14:textId="3A38595F" w:rsidR="00384A40" w:rsidRPr="005B0C5E" w:rsidRDefault="00384A40" w:rsidP="00562F1B">
      <w:pPr>
        <w:pStyle w:val="ListParagraph"/>
        <w:numPr>
          <w:ilvl w:val="0"/>
          <w:numId w:val="8"/>
        </w:numPr>
        <w:spacing w:after="120" w:line="360" w:lineRule="auto"/>
        <w:jc w:val="both"/>
        <w:rPr>
          <w:rFonts w:ascii="Times New Roman" w:hAnsi="Times New Roman" w:cs="Times New Roman"/>
          <w:bCs/>
          <w:sz w:val="26"/>
          <w:szCs w:val="26"/>
        </w:rPr>
      </w:pPr>
      <w:r w:rsidRPr="005B0C5E">
        <w:rPr>
          <w:rFonts w:ascii="Times New Roman" w:hAnsi="Times New Roman" w:cs="Times New Roman"/>
          <w:bCs/>
          <w:sz w:val="26"/>
          <w:szCs w:val="26"/>
        </w:rPr>
        <w:t xml:space="preserve">Mô tả: </w:t>
      </w:r>
    </w:p>
    <w:p w14:paraId="70614258" w14:textId="53ED968A" w:rsidR="00384A40" w:rsidRPr="007731D6" w:rsidRDefault="00384A40" w:rsidP="007731D6">
      <w:pPr>
        <w:pStyle w:val="ListParagraph"/>
        <w:numPr>
          <w:ilvl w:val="0"/>
          <w:numId w:val="37"/>
        </w:numPr>
        <w:tabs>
          <w:tab w:val="left" w:pos="1120"/>
        </w:tabs>
        <w:spacing w:after="120" w:line="360" w:lineRule="auto"/>
        <w:jc w:val="both"/>
        <w:rPr>
          <w:rFonts w:ascii="Times New Roman" w:hAnsi="Times New Roman" w:cs="Times New Roman"/>
          <w:bCs/>
          <w:sz w:val="26"/>
          <w:szCs w:val="26"/>
          <w:lang w:val="vi-VN"/>
        </w:rPr>
      </w:pPr>
      <w:r w:rsidRPr="007731D6">
        <w:rPr>
          <w:rFonts w:ascii="Times New Roman" w:hAnsi="Times New Roman" w:cs="Times New Roman"/>
          <w:bCs/>
          <w:sz w:val="26"/>
          <w:szCs w:val="26"/>
        </w:rPr>
        <w:t>Ô chọn ngày tháng năm để thống kê</w:t>
      </w:r>
      <w:r w:rsidR="009A609C">
        <w:rPr>
          <w:rFonts w:ascii="Times New Roman" w:hAnsi="Times New Roman" w:cs="Times New Roman"/>
          <w:bCs/>
          <w:sz w:val="26"/>
          <w:szCs w:val="26"/>
        </w:rPr>
        <w:t xml:space="preserve"> khách hàng </w:t>
      </w:r>
      <w:r w:rsidR="00756E57">
        <w:rPr>
          <w:rFonts w:ascii="Times New Roman" w:hAnsi="Times New Roman" w:cs="Times New Roman"/>
          <w:bCs/>
          <w:sz w:val="26"/>
          <w:szCs w:val="26"/>
        </w:rPr>
        <w:t>có điểm tích lũy cao nhất</w:t>
      </w:r>
      <w:r w:rsidR="004E4093">
        <w:rPr>
          <w:rFonts w:ascii="Times New Roman" w:hAnsi="Times New Roman" w:cs="Times New Roman"/>
          <w:bCs/>
          <w:sz w:val="26"/>
          <w:szCs w:val="26"/>
        </w:rPr>
        <w:t>.</w:t>
      </w:r>
    </w:p>
    <w:p w14:paraId="277521A0" w14:textId="0FEF8D2F" w:rsidR="00384A40" w:rsidRPr="00636443" w:rsidRDefault="00384A40" w:rsidP="007731D6">
      <w:pPr>
        <w:pStyle w:val="ListParagraph"/>
        <w:numPr>
          <w:ilvl w:val="0"/>
          <w:numId w:val="37"/>
        </w:numPr>
        <w:tabs>
          <w:tab w:val="left" w:pos="1120"/>
        </w:tabs>
        <w:spacing w:after="120" w:line="360" w:lineRule="auto"/>
        <w:jc w:val="both"/>
        <w:rPr>
          <w:rFonts w:ascii="Times New Roman" w:hAnsi="Times New Roman" w:cs="Times New Roman"/>
          <w:bCs/>
          <w:sz w:val="26"/>
          <w:szCs w:val="26"/>
          <w:lang w:val="vi-VN"/>
        </w:rPr>
      </w:pPr>
      <w:r w:rsidRPr="007731D6">
        <w:rPr>
          <w:rFonts w:ascii="Times New Roman" w:hAnsi="Times New Roman" w:cs="Times New Roman"/>
          <w:bCs/>
          <w:sz w:val="26"/>
          <w:szCs w:val="26"/>
        </w:rPr>
        <w:t xml:space="preserve">Bảng hiển thị dữ liệu </w:t>
      </w:r>
      <w:r w:rsidR="004E4093">
        <w:rPr>
          <w:rFonts w:ascii="Times New Roman" w:hAnsi="Times New Roman" w:cs="Times New Roman"/>
          <w:bCs/>
          <w:sz w:val="26"/>
          <w:szCs w:val="26"/>
        </w:rPr>
        <w:t>khách hàng thành viên có điểm tích lũy cao nhất.</w:t>
      </w:r>
    </w:p>
    <w:p w14:paraId="49FE6ECA" w14:textId="08EFCB68" w:rsidR="00636443" w:rsidRPr="00636443" w:rsidRDefault="00636443" w:rsidP="007731D6">
      <w:pPr>
        <w:pStyle w:val="ListParagraph"/>
        <w:numPr>
          <w:ilvl w:val="0"/>
          <w:numId w:val="37"/>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Thanh điều hướng: Di chuyển đến những màn hình khác khi nhấn vào.</w:t>
      </w:r>
    </w:p>
    <w:p w14:paraId="7CBEC97E" w14:textId="73D3DCC6" w:rsidR="00636443" w:rsidRPr="007731D6" w:rsidRDefault="00636443" w:rsidP="007731D6">
      <w:pPr>
        <w:pStyle w:val="ListParagraph"/>
        <w:numPr>
          <w:ilvl w:val="0"/>
          <w:numId w:val="37"/>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Nút thu gọn: Khi nhấn vào nút thanh điều hướng thu gọn.</w:t>
      </w:r>
    </w:p>
    <w:p w14:paraId="2A794336" w14:textId="09B2B3ED" w:rsidR="00F65AC4" w:rsidRPr="00FA1160" w:rsidRDefault="00F65AC4" w:rsidP="00A27B42">
      <w:pPr>
        <w:pStyle w:val="Heading2"/>
        <w:numPr>
          <w:ilvl w:val="0"/>
          <w:numId w:val="1"/>
        </w:numPr>
        <w:spacing w:line="360" w:lineRule="auto"/>
        <w:rPr>
          <w:rFonts w:cs="Times New Roman"/>
        </w:rPr>
      </w:pPr>
      <w:bookmarkStart w:id="70" w:name="_Toc179146122"/>
      <w:bookmarkStart w:id="71" w:name="_Toc180955958"/>
      <w:r w:rsidRPr="00FA1160">
        <w:rPr>
          <w:rFonts w:cs="Times New Roman"/>
        </w:rPr>
        <w:lastRenderedPageBreak/>
        <w:t xml:space="preserve">Màn hình </w:t>
      </w:r>
      <w:r w:rsidR="00F71E5C">
        <w:rPr>
          <w:rFonts w:cs="Times New Roman"/>
        </w:rPr>
        <w:t>Q</w:t>
      </w:r>
      <w:r w:rsidR="00D7027B" w:rsidRPr="00FA1160">
        <w:rPr>
          <w:rFonts w:cs="Times New Roman"/>
        </w:rPr>
        <w:t xml:space="preserve">uản lý </w:t>
      </w:r>
      <w:bookmarkEnd w:id="70"/>
      <w:r w:rsidR="004E05CF">
        <w:rPr>
          <w:rFonts w:cs="Times New Roman"/>
        </w:rPr>
        <w:t>Sản phẩm</w:t>
      </w:r>
      <w:bookmarkEnd w:id="71"/>
    </w:p>
    <w:p w14:paraId="60FA1E5E" w14:textId="65FC4B8B" w:rsidR="00D7027B" w:rsidRDefault="008F11DD" w:rsidP="00553BB8">
      <w:pPr>
        <w:spacing w:line="360" w:lineRule="auto"/>
      </w:pPr>
      <w:r>
        <w:rPr>
          <w:noProof/>
        </w:rPr>
        <mc:AlternateContent>
          <mc:Choice Requires="wps">
            <w:drawing>
              <wp:anchor distT="0" distB="0" distL="114300" distR="114300" simplePos="0" relativeHeight="251658343" behindDoc="0" locked="0" layoutInCell="1" allowOverlap="1" wp14:anchorId="15CCE7CC" wp14:editId="3146AD5A">
                <wp:simplePos x="0" y="0"/>
                <wp:positionH relativeFrom="column">
                  <wp:posOffset>237490</wp:posOffset>
                </wp:positionH>
                <wp:positionV relativeFrom="paragraph">
                  <wp:posOffset>128905</wp:posOffset>
                </wp:positionV>
                <wp:extent cx="375718" cy="443620"/>
                <wp:effectExtent l="0" t="0" r="0" b="0"/>
                <wp:wrapNone/>
                <wp:docPr id="1744572760" name="Text Box 1744572760"/>
                <wp:cNvGraphicFramePr/>
                <a:graphic xmlns:a="http://schemas.openxmlformats.org/drawingml/2006/main">
                  <a:graphicData uri="http://schemas.microsoft.com/office/word/2010/wordprocessingShape">
                    <wps:wsp>
                      <wps:cNvSpPr txBox="1"/>
                      <wps:spPr>
                        <a:xfrm>
                          <a:off x="0" y="0"/>
                          <a:ext cx="375718" cy="443620"/>
                        </a:xfrm>
                        <a:prstGeom prst="rect">
                          <a:avLst/>
                        </a:prstGeom>
                        <a:noFill/>
                        <a:ln w="6350">
                          <a:noFill/>
                        </a:ln>
                      </wps:spPr>
                      <wps:txbx>
                        <w:txbxContent>
                          <w:p w14:paraId="0F848BCF" w14:textId="15AE493D" w:rsidR="00636443" w:rsidRPr="0070349E" w:rsidRDefault="00636443" w:rsidP="00636443">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CE7CC" id="Text Box 1744572760" o:spid="_x0000_s1076" type="#_x0000_t202" style="position:absolute;margin-left:18.7pt;margin-top:10.15pt;width:29.6pt;height:34.95pt;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" filled="f" stroked="f" strokeweight=".5pt">
                <v:textbox>
                  <w:txbxContent>
                    <w:p w14:paraId="0F848BCF" w14:textId="15AE493D" w:rsidR="00636443" w:rsidRPr="0070349E" w:rsidRDefault="00636443" w:rsidP="00636443">
                      <w:pPr>
                        <w:rPr>
                          <w:color w:val="FF0000"/>
                        </w:rPr>
                      </w:pPr>
                      <w:r>
                        <w:rPr>
                          <w:color w:val="FF0000"/>
                        </w:rPr>
                        <w:t>(7)</w:t>
                      </w:r>
                    </w:p>
                  </w:txbxContent>
                </v:textbox>
              </v:shape>
            </w:pict>
          </mc:Fallback>
        </mc:AlternateContent>
      </w:r>
      <w:r>
        <w:rPr>
          <w:noProof/>
        </w:rPr>
        <mc:AlternateContent>
          <mc:Choice Requires="wps">
            <w:drawing>
              <wp:anchor distT="0" distB="0" distL="114300" distR="114300" simplePos="0" relativeHeight="251658341" behindDoc="0" locked="0" layoutInCell="1" allowOverlap="1" wp14:anchorId="12B72DC7" wp14:editId="222E230A">
                <wp:simplePos x="0" y="0"/>
                <wp:positionH relativeFrom="margin">
                  <wp:posOffset>40640</wp:posOffset>
                </wp:positionH>
                <wp:positionV relativeFrom="paragraph">
                  <wp:posOffset>450215</wp:posOffset>
                </wp:positionV>
                <wp:extent cx="933450" cy="3238500"/>
                <wp:effectExtent l="0" t="0" r="19050" b="19050"/>
                <wp:wrapNone/>
                <wp:docPr id="1744572758" name="Rectangles 23"/>
                <wp:cNvGraphicFramePr/>
                <a:graphic xmlns:a="http://schemas.openxmlformats.org/drawingml/2006/main">
                  <a:graphicData uri="http://schemas.microsoft.com/office/word/2010/wordprocessingShape">
                    <wps:wsp>
                      <wps:cNvSpPr/>
                      <wps:spPr>
                        <a:xfrm>
                          <a:off x="0" y="0"/>
                          <a:ext cx="933450" cy="323850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3DD2B624" w14:textId="77777777" w:rsidR="00636443" w:rsidRDefault="00636443" w:rsidP="00636443">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2B72DC7" id="_x0000_s1077" style="position:absolute;margin-left:3.2pt;margin-top:35.45pt;width:73.5pt;height:255pt;z-index:251658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" filled="f" strokecolor="red" strokeweight="1pt">
                <v:textbox>
                  <w:txbxContent>
                    <w:p w14:paraId="3DD2B624" w14:textId="77777777" w:rsidR="00636443" w:rsidRDefault="00636443" w:rsidP="00636443">
                      <w:pPr>
                        <w:jc w:val="center"/>
                        <w:rPr>
                          <w:color w:val="FFFFFF" w:themeColor="background1"/>
                        </w:rPr>
                      </w:pPr>
                    </w:p>
                  </w:txbxContent>
                </v:textbox>
                <w10:wrap anchorx="margin"/>
              </v:rect>
            </w:pict>
          </mc:Fallback>
        </mc:AlternateContent>
      </w:r>
      <w:r>
        <w:rPr>
          <w:noProof/>
        </w:rPr>
        <mc:AlternateContent>
          <mc:Choice Requires="wps">
            <w:drawing>
              <wp:anchor distT="0" distB="0" distL="114300" distR="114300" simplePos="0" relativeHeight="251658259" behindDoc="0" locked="0" layoutInCell="1" allowOverlap="1" wp14:anchorId="24A5D2CC" wp14:editId="70524540">
                <wp:simplePos x="0" y="0"/>
                <wp:positionH relativeFrom="column">
                  <wp:posOffset>5139055</wp:posOffset>
                </wp:positionH>
                <wp:positionV relativeFrom="paragraph">
                  <wp:posOffset>924560</wp:posOffset>
                </wp:positionV>
                <wp:extent cx="1306032" cy="264795"/>
                <wp:effectExtent l="0" t="0" r="27940" b="20955"/>
                <wp:wrapNone/>
                <wp:docPr id="54" name="Text Box 54"/>
                <wp:cNvGraphicFramePr/>
                <a:graphic xmlns:a="http://schemas.openxmlformats.org/drawingml/2006/main">
                  <a:graphicData uri="http://schemas.microsoft.com/office/word/2010/wordprocessingShape">
                    <wps:wsp>
                      <wps:cNvSpPr txBox="1"/>
                      <wps:spPr>
                        <a:xfrm>
                          <a:off x="0" y="0"/>
                          <a:ext cx="1306032" cy="264795"/>
                        </a:xfrm>
                        <a:prstGeom prst="rect">
                          <a:avLst/>
                        </a:prstGeom>
                        <a:noFill/>
                        <a:ln w="6350">
                          <a:solidFill>
                            <a:srgbClr val="FF0000"/>
                          </a:solidFill>
                        </a:ln>
                      </wps:spPr>
                      <wps:txbx>
                        <w:txbxContent>
                          <w:p w14:paraId="35054BE9" w14:textId="128868A9" w:rsidR="001250E7" w:rsidRPr="001250E7" w:rsidRDefault="001250E7" w:rsidP="001250E7">
                            <w:pPr>
                              <w:rPr>
                                <w:color w:val="FF0000"/>
                              </w:rPr>
                            </w:pPr>
                            <w:r w:rsidRPr="001250E7">
                              <w:rPr>
                                <w:color w:val="FF0000"/>
                              </w:rPr>
                              <w:t>(</w:t>
                            </w:r>
                            <w:r w:rsidR="00EA4855">
                              <w:rPr>
                                <w:color w:val="FF0000"/>
                              </w:rPr>
                              <w:t>4</w:t>
                            </w:r>
                            <w:r w:rsidRPr="001250E7">
                              <w:rPr>
                                <w:color w:val="FF0000"/>
                              </w:rPr>
                              <w:t>)</w:t>
                            </w:r>
                          </w:p>
                          <w:p w14:paraId="11C2E952" w14:textId="77777777" w:rsidR="006172D2" w:rsidRDefault="006172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A5D2CC" id="Text Box 54" o:spid="_x0000_s1078" type="#_x0000_t202" style="position:absolute;margin-left:404.65pt;margin-top:72.8pt;width:102.85pt;height:20.8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" filled="f" strokecolor="red" strokeweight=".5pt">
                <v:textbox>
                  <w:txbxContent>
                    <w:p w14:paraId="35054BE9" w14:textId="128868A9" w:rsidR="001250E7" w:rsidRPr="001250E7" w:rsidRDefault="001250E7" w:rsidP="001250E7">
                      <w:pPr>
                        <w:rPr>
                          <w:color w:val="FF0000"/>
                        </w:rPr>
                      </w:pPr>
                      <w:r w:rsidRPr="001250E7">
                        <w:rPr>
                          <w:color w:val="FF0000"/>
                        </w:rPr>
                        <w:t>(</w:t>
                      </w:r>
                      <w:r w:rsidR="00EA4855">
                        <w:rPr>
                          <w:color w:val="FF0000"/>
                        </w:rPr>
                        <w:t>4</w:t>
                      </w:r>
                      <w:r w:rsidRPr="001250E7">
                        <w:rPr>
                          <w:color w:val="FF0000"/>
                        </w:rPr>
                        <w:t>)</w:t>
                      </w:r>
                    </w:p>
                    <w:p w14:paraId="11C2E952" w14:textId="77777777" w:rsidR="006172D2" w:rsidRDefault="006172D2"/>
                  </w:txbxContent>
                </v:textbox>
              </v:shape>
            </w:pict>
          </mc:Fallback>
        </mc:AlternateContent>
      </w:r>
      <w:r>
        <w:rPr>
          <w:noProof/>
        </w:rPr>
        <mc:AlternateContent>
          <mc:Choice Requires="wps">
            <w:drawing>
              <wp:anchor distT="0" distB="0" distL="114300" distR="114300" simplePos="0" relativeHeight="251658297" behindDoc="0" locked="0" layoutInCell="1" allowOverlap="1" wp14:anchorId="3905A88B" wp14:editId="06B35E7C">
                <wp:simplePos x="0" y="0"/>
                <wp:positionH relativeFrom="margin">
                  <wp:align>center</wp:align>
                </wp:positionH>
                <wp:positionV relativeFrom="paragraph">
                  <wp:posOffset>779145</wp:posOffset>
                </wp:positionV>
                <wp:extent cx="914400" cy="9144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E8FDF61" w14:textId="6B860BE4" w:rsidR="00EA4855" w:rsidRPr="001250E7" w:rsidRDefault="00EA4855" w:rsidP="00EA4855">
                            <w:pPr>
                              <w:rPr>
                                <w:color w:val="FF0000"/>
                              </w:rPr>
                            </w:pPr>
                            <w:r w:rsidRPr="001250E7">
                              <w:rPr>
                                <w:color w:val="FF0000"/>
                              </w:rPr>
                              <w:t>(</w:t>
                            </w:r>
                            <w:r>
                              <w:rPr>
                                <w:color w:val="FF0000"/>
                              </w:rPr>
                              <w:t>3</w:t>
                            </w:r>
                            <w:r w:rsidRPr="001250E7">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05A88B" id="Text Box 11" o:spid="_x0000_s1079" type="#_x0000_t202" style="position:absolute;margin-left:0;margin-top:61.35pt;width:1in;height:1in;z-index:251658297;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" filled="f" stroked="f" strokeweight=".5pt">
                <v:textbox>
                  <w:txbxContent>
                    <w:p w14:paraId="6E8FDF61" w14:textId="6B860BE4" w:rsidR="00EA4855" w:rsidRPr="001250E7" w:rsidRDefault="00EA4855" w:rsidP="00EA4855">
                      <w:pPr>
                        <w:rPr>
                          <w:color w:val="FF0000"/>
                        </w:rPr>
                      </w:pPr>
                      <w:r w:rsidRPr="001250E7">
                        <w:rPr>
                          <w:color w:val="FF0000"/>
                        </w:rPr>
                        <w:t>(</w:t>
                      </w:r>
                      <w:r>
                        <w:rPr>
                          <w:color w:val="FF0000"/>
                        </w:rPr>
                        <w:t>3</w:t>
                      </w:r>
                      <w:r w:rsidRPr="001250E7">
                        <w:rPr>
                          <w:color w:val="FF0000"/>
                        </w:rPr>
                        <w:t>)</w:t>
                      </w:r>
                    </w:p>
                  </w:txbxContent>
                </v:textbox>
                <w10:wrap anchorx="margin"/>
              </v:shape>
            </w:pict>
          </mc:Fallback>
        </mc:AlternateContent>
      </w:r>
      <w:r>
        <w:rPr>
          <w:noProof/>
        </w:rPr>
        <mc:AlternateContent>
          <mc:Choice Requires="wps">
            <w:drawing>
              <wp:anchor distT="0" distB="0" distL="114300" distR="114300" simplePos="0" relativeHeight="251658260" behindDoc="0" locked="0" layoutInCell="1" allowOverlap="1" wp14:anchorId="3822EB54" wp14:editId="2E4AFF6D">
                <wp:simplePos x="0" y="0"/>
                <wp:positionH relativeFrom="column">
                  <wp:posOffset>1348740</wp:posOffset>
                </wp:positionH>
                <wp:positionV relativeFrom="paragraph">
                  <wp:posOffset>714375</wp:posOffset>
                </wp:positionV>
                <wp:extent cx="914400" cy="9144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ABEFDC5" w14:textId="382747F3" w:rsidR="001250E7" w:rsidRPr="001250E7" w:rsidRDefault="001250E7">
                            <w:pPr>
                              <w:rPr>
                                <w:color w:val="FF0000"/>
                              </w:rPr>
                            </w:pPr>
                            <w:r w:rsidRPr="001250E7">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22EB54" id="Text Box 56" o:spid="_x0000_s1080" type="#_x0000_t202" style="position:absolute;margin-left:106.2pt;margin-top:56.25pt;width:1in;height:1in;z-index:2516582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" filled="f" stroked="f" strokeweight=".5pt">
                <v:textbox>
                  <w:txbxContent>
                    <w:p w14:paraId="6ABEFDC5" w14:textId="382747F3" w:rsidR="001250E7" w:rsidRPr="001250E7" w:rsidRDefault="001250E7">
                      <w:pPr>
                        <w:rPr>
                          <w:color w:val="FF0000"/>
                        </w:rPr>
                      </w:pPr>
                      <w:r w:rsidRPr="001250E7">
                        <w:rPr>
                          <w:color w:val="FF0000"/>
                        </w:rPr>
                        <w:t>(1)</w:t>
                      </w:r>
                    </w:p>
                  </w:txbxContent>
                </v:textbox>
              </v:shape>
            </w:pict>
          </mc:Fallback>
        </mc:AlternateContent>
      </w:r>
      <w:r>
        <w:rPr>
          <w:noProof/>
        </w:rPr>
        <mc:AlternateContent>
          <mc:Choice Requires="wps">
            <w:drawing>
              <wp:anchor distT="0" distB="0" distL="114300" distR="114300" simplePos="0" relativeHeight="251658258" behindDoc="0" locked="0" layoutInCell="1" allowOverlap="1" wp14:anchorId="5430FE7D" wp14:editId="1DD99E2B">
                <wp:simplePos x="0" y="0"/>
                <wp:positionH relativeFrom="column">
                  <wp:posOffset>1179830</wp:posOffset>
                </wp:positionH>
                <wp:positionV relativeFrom="paragraph">
                  <wp:posOffset>942975</wp:posOffset>
                </wp:positionV>
                <wp:extent cx="697230" cy="234950"/>
                <wp:effectExtent l="0" t="0" r="26670" b="12700"/>
                <wp:wrapNone/>
                <wp:docPr id="52" name="Text Box 52"/>
                <wp:cNvGraphicFramePr/>
                <a:graphic xmlns:a="http://schemas.openxmlformats.org/drawingml/2006/main">
                  <a:graphicData uri="http://schemas.microsoft.com/office/word/2010/wordprocessingShape">
                    <wps:wsp>
                      <wps:cNvSpPr txBox="1"/>
                      <wps:spPr>
                        <a:xfrm>
                          <a:off x="0" y="0"/>
                          <a:ext cx="697230" cy="234950"/>
                        </a:xfrm>
                        <a:prstGeom prst="rect">
                          <a:avLst/>
                        </a:prstGeom>
                        <a:noFill/>
                        <a:ln w="6350">
                          <a:solidFill>
                            <a:srgbClr val="FF0000"/>
                          </a:solidFill>
                        </a:ln>
                      </wps:spPr>
                      <wps:txbx>
                        <w:txbxContent>
                          <w:p w14:paraId="510F0E36" w14:textId="77777777" w:rsidR="006172D2" w:rsidRDefault="006172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0FE7D" id="Text Box 52" o:spid="_x0000_s1081" type="#_x0000_t202" style="position:absolute;margin-left:92.9pt;margin-top:74.25pt;width:54.9pt;height:18.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" filled="f" strokecolor="red" strokeweight=".5pt">
                <v:textbox>
                  <w:txbxContent>
                    <w:p w14:paraId="510F0E36" w14:textId="77777777" w:rsidR="006172D2" w:rsidRDefault="006172D2"/>
                  </w:txbxContent>
                </v:textbox>
              </v:shape>
            </w:pict>
          </mc:Fallback>
        </mc:AlternateContent>
      </w:r>
      <w:r w:rsidR="00636443">
        <w:rPr>
          <w:noProof/>
        </w:rPr>
        <mc:AlternateContent>
          <mc:Choice Requires="wps">
            <w:drawing>
              <wp:anchor distT="0" distB="0" distL="114300" distR="114300" simplePos="0" relativeHeight="251658342" behindDoc="0" locked="0" layoutInCell="1" allowOverlap="1" wp14:anchorId="15AA809F" wp14:editId="75CD4F6C">
                <wp:simplePos x="0" y="0"/>
                <wp:positionH relativeFrom="column">
                  <wp:posOffset>562610</wp:posOffset>
                </wp:positionH>
                <wp:positionV relativeFrom="paragraph">
                  <wp:posOffset>807085</wp:posOffset>
                </wp:positionV>
                <wp:extent cx="375718" cy="443620"/>
                <wp:effectExtent l="0" t="0" r="0" b="0"/>
                <wp:wrapNone/>
                <wp:docPr id="1744572759" name="Text Box 1744572759"/>
                <wp:cNvGraphicFramePr/>
                <a:graphic xmlns:a="http://schemas.openxmlformats.org/drawingml/2006/main">
                  <a:graphicData uri="http://schemas.microsoft.com/office/word/2010/wordprocessingShape">
                    <wps:wsp>
                      <wps:cNvSpPr txBox="1"/>
                      <wps:spPr>
                        <a:xfrm>
                          <a:off x="0" y="0"/>
                          <a:ext cx="375718" cy="443620"/>
                        </a:xfrm>
                        <a:prstGeom prst="rect">
                          <a:avLst/>
                        </a:prstGeom>
                        <a:noFill/>
                        <a:ln w="6350">
                          <a:noFill/>
                        </a:ln>
                      </wps:spPr>
                      <wps:txbx>
                        <w:txbxContent>
                          <w:p w14:paraId="3F5369DD" w14:textId="372960F9" w:rsidR="00636443" w:rsidRPr="0070349E" w:rsidRDefault="00636443" w:rsidP="00636443">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A809F" id="Text Box 1744572759" o:spid="_x0000_s1082" type="#_x0000_t202" style="position:absolute;margin-left:44.3pt;margin-top:63.55pt;width:29.6pt;height:34.95pt;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" filled="f" stroked="f" strokeweight=".5pt">
                <v:textbox>
                  <w:txbxContent>
                    <w:p w14:paraId="3F5369DD" w14:textId="372960F9" w:rsidR="00636443" w:rsidRPr="0070349E" w:rsidRDefault="00636443" w:rsidP="00636443">
                      <w:pPr>
                        <w:rPr>
                          <w:color w:val="FF0000"/>
                        </w:rPr>
                      </w:pPr>
                      <w:r>
                        <w:rPr>
                          <w:color w:val="FF0000"/>
                        </w:rPr>
                        <w:t>(6)</w:t>
                      </w:r>
                    </w:p>
                  </w:txbxContent>
                </v:textbox>
              </v:shape>
            </w:pict>
          </mc:Fallback>
        </mc:AlternateContent>
      </w:r>
      <w:r w:rsidR="00EA4855">
        <w:rPr>
          <w:noProof/>
        </w:rPr>
        <mc:AlternateContent>
          <mc:Choice Requires="wps">
            <w:drawing>
              <wp:anchor distT="0" distB="0" distL="114300" distR="114300" simplePos="0" relativeHeight="251658261" behindDoc="0" locked="0" layoutInCell="1" allowOverlap="1" wp14:anchorId="4848AB72" wp14:editId="12161C08">
                <wp:simplePos x="0" y="0"/>
                <wp:positionH relativeFrom="page">
                  <wp:posOffset>2984199</wp:posOffset>
                </wp:positionH>
                <wp:positionV relativeFrom="paragraph">
                  <wp:posOffset>830780</wp:posOffset>
                </wp:positionV>
                <wp:extent cx="914400" cy="324852"/>
                <wp:effectExtent l="0" t="0" r="0" b="0"/>
                <wp:wrapNone/>
                <wp:docPr id="58" name="Text Box 58"/>
                <wp:cNvGraphicFramePr/>
                <a:graphic xmlns:a="http://schemas.openxmlformats.org/drawingml/2006/main">
                  <a:graphicData uri="http://schemas.microsoft.com/office/word/2010/wordprocessingShape">
                    <wps:wsp>
                      <wps:cNvSpPr txBox="1"/>
                      <wps:spPr>
                        <a:xfrm>
                          <a:off x="0" y="0"/>
                          <a:ext cx="914400" cy="324852"/>
                        </a:xfrm>
                        <a:prstGeom prst="rect">
                          <a:avLst/>
                        </a:prstGeom>
                        <a:noFill/>
                        <a:ln w="6350">
                          <a:noFill/>
                        </a:ln>
                      </wps:spPr>
                      <wps:txbx>
                        <w:txbxContent>
                          <w:p w14:paraId="6538E8B4" w14:textId="7572ACDA" w:rsidR="001250E7" w:rsidRPr="001250E7" w:rsidRDefault="001250E7">
                            <w:pPr>
                              <w:rPr>
                                <w:color w:val="FF0000"/>
                              </w:rPr>
                            </w:pPr>
                            <w:r w:rsidRPr="001250E7">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48AB72" id="Text Box 58" o:spid="_x0000_s1083" type="#_x0000_t202" style="position:absolute;margin-left:235pt;margin-top:65.4pt;width:1in;height:25.6pt;z-index:251658261;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" filled="f" stroked="f" strokeweight=".5pt">
                <v:textbox>
                  <w:txbxContent>
                    <w:p w14:paraId="6538E8B4" w14:textId="7572ACDA" w:rsidR="001250E7" w:rsidRPr="001250E7" w:rsidRDefault="001250E7">
                      <w:pPr>
                        <w:rPr>
                          <w:color w:val="FF0000"/>
                        </w:rPr>
                      </w:pPr>
                      <w:r w:rsidRPr="001250E7">
                        <w:rPr>
                          <w:color w:val="FF0000"/>
                        </w:rPr>
                        <w:t>(2)</w:t>
                      </w:r>
                    </w:p>
                  </w:txbxContent>
                </v:textbox>
                <w10:wrap anchorx="page"/>
              </v:shape>
            </w:pict>
          </mc:Fallback>
        </mc:AlternateContent>
      </w:r>
      <w:r w:rsidR="0070349E">
        <w:rPr>
          <w:noProof/>
        </w:rPr>
        <mc:AlternateContent>
          <mc:Choice Requires="wps">
            <w:drawing>
              <wp:anchor distT="0" distB="0" distL="114300" distR="114300" simplePos="0" relativeHeight="251658262" behindDoc="0" locked="0" layoutInCell="1" allowOverlap="1" wp14:anchorId="4FBC2718" wp14:editId="327B6477">
                <wp:simplePos x="0" y="0"/>
                <wp:positionH relativeFrom="column">
                  <wp:posOffset>3095946</wp:posOffset>
                </wp:positionH>
                <wp:positionV relativeFrom="paragraph">
                  <wp:posOffset>2031503</wp:posOffset>
                </wp:positionV>
                <wp:extent cx="375718" cy="44362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375718" cy="443620"/>
                        </a:xfrm>
                        <a:prstGeom prst="rect">
                          <a:avLst/>
                        </a:prstGeom>
                        <a:noFill/>
                        <a:ln w="6350">
                          <a:noFill/>
                        </a:ln>
                      </wps:spPr>
                      <wps:txbx>
                        <w:txbxContent>
                          <w:p w14:paraId="7C84D484" w14:textId="77C6C70B" w:rsidR="0070349E" w:rsidRPr="0070349E" w:rsidRDefault="0070349E">
                            <w:pPr>
                              <w:rPr>
                                <w:color w:val="FF0000"/>
                              </w:rPr>
                            </w:pPr>
                            <w:r>
                              <w:rPr>
                                <w:color w:val="FF0000"/>
                              </w:rPr>
                              <w:t>(</w:t>
                            </w:r>
                            <w:r w:rsidR="00EA4855">
                              <w:rPr>
                                <w:color w:val="FF0000"/>
                              </w:rPr>
                              <w:t>5</w:t>
                            </w:r>
                            <w:r>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C2718" id="Text Box 60" o:spid="_x0000_s1084" type="#_x0000_t202" style="position:absolute;margin-left:243.8pt;margin-top:159.95pt;width:29.6pt;height:34.9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" filled="f" stroked="f" strokeweight=".5pt">
                <v:textbox>
                  <w:txbxContent>
                    <w:p w14:paraId="7C84D484" w14:textId="77C6C70B" w:rsidR="0070349E" w:rsidRPr="0070349E" w:rsidRDefault="0070349E">
                      <w:pPr>
                        <w:rPr>
                          <w:color w:val="FF0000"/>
                        </w:rPr>
                      </w:pPr>
                      <w:r>
                        <w:rPr>
                          <w:color w:val="FF0000"/>
                        </w:rPr>
                        <w:t>(</w:t>
                      </w:r>
                      <w:r w:rsidR="00EA4855">
                        <w:rPr>
                          <w:color w:val="FF0000"/>
                        </w:rPr>
                        <w:t>5</w:t>
                      </w:r>
                      <w:r>
                        <w:rPr>
                          <w:color w:val="FF0000"/>
                        </w:rPr>
                        <w:t>)</w:t>
                      </w:r>
                    </w:p>
                  </w:txbxContent>
                </v:textbox>
              </v:shape>
            </w:pict>
          </mc:Fallback>
        </mc:AlternateContent>
      </w:r>
      <w:r w:rsidR="00721B61" w:rsidRPr="00721B61">
        <w:rPr>
          <w:noProof/>
        </w:rPr>
        <w:drawing>
          <wp:inline distT="0" distB="0" distL="0" distR="0" wp14:anchorId="67C438E9" wp14:editId="3C2F5AB9">
            <wp:extent cx="6511925" cy="3661410"/>
            <wp:effectExtent l="0" t="0" r="3175" b="0"/>
            <wp:docPr id="1823572002" name="Picture 182357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1925" cy="3661410"/>
                    </a:xfrm>
                    <a:prstGeom prst="rect">
                      <a:avLst/>
                    </a:prstGeom>
                  </pic:spPr>
                </pic:pic>
              </a:graphicData>
            </a:graphic>
          </wp:inline>
        </w:drawing>
      </w:r>
    </w:p>
    <w:p w14:paraId="0B31E373" w14:textId="3F2D9254" w:rsidR="00553BB8" w:rsidRPr="00384A40" w:rsidRDefault="00553BB8" w:rsidP="00FB1894">
      <w:pPr>
        <w:pStyle w:val="HINHANH"/>
        <w:rPr>
          <w:rFonts w:cs="Times New Roman"/>
          <w:lang w:val="vi-VN"/>
        </w:rPr>
      </w:pPr>
      <w:bookmarkStart w:id="72" w:name="_Toc179147138"/>
      <w:bookmarkStart w:id="73" w:name="_Toc180955992"/>
      <w:r>
        <w:t>Hình 3.</w:t>
      </w:r>
      <w:r w:rsidR="00960354">
        <w:t>5</w:t>
      </w:r>
      <w:r>
        <w:t xml:space="preserve">: Màn hình </w:t>
      </w:r>
      <w:r w:rsidR="00F71E5C">
        <w:t>Q</w:t>
      </w:r>
      <w:r>
        <w:t xml:space="preserve">uản lý </w:t>
      </w:r>
      <w:r w:rsidR="00F761AC">
        <w:t>sản phẩm</w:t>
      </w:r>
      <w:bookmarkEnd w:id="72"/>
      <w:bookmarkEnd w:id="73"/>
    </w:p>
    <w:p w14:paraId="6C5C4BC1" w14:textId="551573DC" w:rsidR="00F643B2" w:rsidRPr="00A03ACA" w:rsidRDefault="00F643B2" w:rsidP="00A27B42">
      <w:pPr>
        <w:pStyle w:val="ListParagraph"/>
        <w:numPr>
          <w:ilvl w:val="0"/>
          <w:numId w:val="8"/>
        </w:numPr>
        <w:spacing w:after="120" w:line="360" w:lineRule="auto"/>
        <w:jc w:val="both"/>
        <w:rPr>
          <w:rFonts w:ascii="Times New Roman" w:hAnsi="Times New Roman" w:cs="Times New Roman"/>
          <w:sz w:val="26"/>
          <w:szCs w:val="26"/>
        </w:rPr>
      </w:pPr>
      <w:r w:rsidRPr="00A03ACA">
        <w:rPr>
          <w:rFonts w:ascii="Times New Roman" w:hAnsi="Times New Roman" w:cs="Times New Roman"/>
          <w:bCs/>
          <w:sz w:val="26"/>
          <w:szCs w:val="26"/>
          <w:lang w:val="vi-VN"/>
        </w:rPr>
        <w:t xml:space="preserve">Chức năng: </w:t>
      </w:r>
      <w:r w:rsidRPr="00A03ACA">
        <w:rPr>
          <w:rFonts w:ascii="Times New Roman" w:hAnsi="Times New Roman" w:cs="Times New Roman"/>
          <w:sz w:val="26"/>
          <w:szCs w:val="26"/>
          <w:lang w:val="vi-VN"/>
        </w:rPr>
        <w:t xml:space="preserve">Màn hình </w:t>
      </w:r>
      <w:r w:rsidR="00505B08">
        <w:rPr>
          <w:rFonts w:ascii="Times New Roman" w:hAnsi="Times New Roman" w:cs="Times New Roman"/>
          <w:sz w:val="26"/>
          <w:szCs w:val="26"/>
        </w:rPr>
        <w:t>quản lý</w:t>
      </w:r>
      <w:r w:rsidRPr="00A03ACA">
        <w:rPr>
          <w:rFonts w:ascii="Times New Roman" w:hAnsi="Times New Roman" w:cs="Times New Roman"/>
          <w:sz w:val="26"/>
          <w:szCs w:val="26"/>
        </w:rPr>
        <w:t xml:space="preserve"> </w:t>
      </w:r>
      <w:r w:rsidR="00505B08">
        <w:rPr>
          <w:rFonts w:ascii="Times New Roman" w:hAnsi="Times New Roman" w:cs="Times New Roman"/>
          <w:sz w:val="26"/>
          <w:szCs w:val="26"/>
        </w:rPr>
        <w:t>sản phẩm</w:t>
      </w:r>
      <w:r>
        <w:rPr>
          <w:rFonts w:ascii="Times New Roman" w:hAnsi="Times New Roman" w:cs="Times New Roman"/>
          <w:sz w:val="26"/>
          <w:szCs w:val="26"/>
        </w:rPr>
        <w:t xml:space="preserve"> cho phép nhân viên thêm </w:t>
      </w:r>
      <w:r w:rsidR="00505B08">
        <w:rPr>
          <w:rFonts w:ascii="Times New Roman" w:hAnsi="Times New Roman" w:cs="Times New Roman"/>
          <w:sz w:val="26"/>
          <w:szCs w:val="26"/>
        </w:rPr>
        <w:t>sản phẩm</w:t>
      </w:r>
      <w:r w:rsidR="00C2273B">
        <w:rPr>
          <w:rFonts w:ascii="Times New Roman" w:hAnsi="Times New Roman" w:cs="Times New Roman"/>
          <w:sz w:val="26"/>
          <w:szCs w:val="26"/>
        </w:rPr>
        <w:t xml:space="preserve"> </w:t>
      </w:r>
      <w:r>
        <w:rPr>
          <w:rFonts w:ascii="Times New Roman" w:hAnsi="Times New Roman" w:cs="Times New Roman"/>
          <w:sz w:val="26"/>
          <w:szCs w:val="26"/>
        </w:rPr>
        <w:t>vào hệ thống</w:t>
      </w:r>
      <w:r w:rsidR="00C2273B">
        <w:rPr>
          <w:rFonts w:ascii="Times New Roman" w:hAnsi="Times New Roman" w:cs="Times New Roman"/>
          <w:sz w:val="26"/>
          <w:szCs w:val="26"/>
        </w:rPr>
        <w:t xml:space="preserve">, tra cứu thông tin </w:t>
      </w:r>
      <w:r w:rsidR="00505B08">
        <w:rPr>
          <w:rFonts w:ascii="Times New Roman" w:hAnsi="Times New Roman" w:cs="Times New Roman"/>
          <w:sz w:val="26"/>
          <w:szCs w:val="26"/>
        </w:rPr>
        <w:t>sản phẩm</w:t>
      </w:r>
      <w:r w:rsidR="00C2273B">
        <w:rPr>
          <w:rFonts w:ascii="Times New Roman" w:hAnsi="Times New Roman" w:cs="Times New Roman"/>
          <w:sz w:val="26"/>
          <w:szCs w:val="26"/>
        </w:rPr>
        <w:t xml:space="preserve"> và chọn lọc </w:t>
      </w:r>
      <w:r w:rsidR="00F761AC">
        <w:rPr>
          <w:rFonts w:ascii="Times New Roman" w:hAnsi="Times New Roman" w:cs="Times New Roman"/>
          <w:sz w:val="26"/>
          <w:szCs w:val="26"/>
        </w:rPr>
        <w:t>sản phẩm</w:t>
      </w:r>
      <w:r w:rsidRPr="00A03ACA">
        <w:rPr>
          <w:rFonts w:ascii="Times New Roman" w:hAnsi="Times New Roman" w:cs="Times New Roman"/>
          <w:sz w:val="26"/>
          <w:szCs w:val="26"/>
        </w:rPr>
        <w:t>.</w:t>
      </w:r>
    </w:p>
    <w:p w14:paraId="2BD31E81" w14:textId="77777777" w:rsidR="00F643B2" w:rsidRPr="00280EA0" w:rsidRDefault="00F643B2" w:rsidP="00A27B42">
      <w:pPr>
        <w:pStyle w:val="ListParagraph"/>
        <w:numPr>
          <w:ilvl w:val="0"/>
          <w:numId w:val="8"/>
        </w:numPr>
        <w:spacing w:after="120"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Mô tả: </w:t>
      </w:r>
    </w:p>
    <w:p w14:paraId="5D460A36" w14:textId="4D2D1194" w:rsidR="00F643B2" w:rsidRPr="003A4B99" w:rsidRDefault="00123BA6" w:rsidP="00A27B42">
      <w:pPr>
        <w:pStyle w:val="ListParagraph"/>
        <w:numPr>
          <w:ilvl w:val="2"/>
          <w:numId w:val="14"/>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Nút</w:t>
      </w:r>
      <w:r w:rsidR="00F643B2" w:rsidRPr="0070349E">
        <w:rPr>
          <w:rFonts w:ascii="Times New Roman" w:hAnsi="Times New Roman" w:cs="Times New Roman"/>
          <w:bCs/>
          <w:sz w:val="26"/>
          <w:szCs w:val="26"/>
        </w:rPr>
        <w:t xml:space="preserve"> </w:t>
      </w:r>
      <w:r w:rsidR="0070349E">
        <w:rPr>
          <w:rFonts w:ascii="Times New Roman" w:hAnsi="Times New Roman" w:cs="Times New Roman"/>
          <w:bCs/>
          <w:sz w:val="26"/>
          <w:szCs w:val="26"/>
        </w:rPr>
        <w:t xml:space="preserve">thêm </w:t>
      </w:r>
      <w:r w:rsidR="00505B08">
        <w:rPr>
          <w:rFonts w:ascii="Times New Roman" w:hAnsi="Times New Roman" w:cs="Times New Roman"/>
          <w:sz w:val="26"/>
          <w:szCs w:val="26"/>
        </w:rPr>
        <w:t>sản phẩm</w:t>
      </w:r>
      <w:r w:rsidR="0070349E">
        <w:rPr>
          <w:rFonts w:ascii="Times New Roman" w:hAnsi="Times New Roman" w:cs="Times New Roman"/>
          <w:bCs/>
          <w:sz w:val="26"/>
          <w:szCs w:val="26"/>
        </w:rPr>
        <w:t xml:space="preserve"> </w:t>
      </w:r>
      <w:r w:rsidR="00DA14D7">
        <w:rPr>
          <w:rFonts w:ascii="Times New Roman" w:hAnsi="Times New Roman" w:cs="Times New Roman"/>
          <w:bCs/>
          <w:sz w:val="26"/>
          <w:szCs w:val="26"/>
        </w:rPr>
        <w:t xml:space="preserve">điều hướng đến màn hình thêm </w:t>
      </w:r>
      <w:r w:rsidR="00505B08">
        <w:rPr>
          <w:rFonts w:ascii="Times New Roman" w:hAnsi="Times New Roman" w:cs="Times New Roman"/>
          <w:sz w:val="26"/>
          <w:szCs w:val="26"/>
        </w:rPr>
        <w:t>sản phẩm</w:t>
      </w:r>
      <w:r w:rsidR="00DA14D7">
        <w:rPr>
          <w:rFonts w:ascii="Times New Roman" w:hAnsi="Times New Roman" w:cs="Times New Roman"/>
          <w:bCs/>
          <w:sz w:val="26"/>
          <w:szCs w:val="26"/>
        </w:rPr>
        <w:t xml:space="preserve"> mới.</w:t>
      </w:r>
    </w:p>
    <w:p w14:paraId="6302A12B" w14:textId="4E8B8382" w:rsidR="00F643B2" w:rsidRPr="003A4B99" w:rsidRDefault="00553BB8" w:rsidP="00A27B42">
      <w:pPr>
        <w:pStyle w:val="ListParagraph"/>
        <w:numPr>
          <w:ilvl w:val="2"/>
          <w:numId w:val="14"/>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Lọc sản phẩm</w:t>
      </w:r>
      <w:r w:rsidR="008A4EDF">
        <w:rPr>
          <w:rFonts w:ascii="Times New Roman" w:hAnsi="Times New Roman" w:cs="Times New Roman"/>
          <w:bCs/>
          <w:sz w:val="26"/>
          <w:szCs w:val="26"/>
        </w:rPr>
        <w:t xml:space="preserve"> theo </w:t>
      </w:r>
      <w:r w:rsidR="00F761AC">
        <w:rPr>
          <w:rFonts w:ascii="Times New Roman" w:hAnsi="Times New Roman" w:cs="Times New Roman"/>
          <w:bCs/>
          <w:sz w:val="26"/>
          <w:szCs w:val="26"/>
        </w:rPr>
        <w:t>sản phẩm</w:t>
      </w:r>
      <w:r w:rsidR="004E4FB0">
        <w:rPr>
          <w:rFonts w:ascii="Times New Roman" w:hAnsi="Times New Roman" w:cs="Times New Roman"/>
          <w:bCs/>
          <w:sz w:val="26"/>
          <w:szCs w:val="26"/>
        </w:rPr>
        <w:t xml:space="preserve"> sắp hết hạn</w:t>
      </w:r>
      <w:r w:rsidR="002739B1">
        <w:rPr>
          <w:rFonts w:ascii="Times New Roman" w:hAnsi="Times New Roman" w:cs="Times New Roman"/>
          <w:bCs/>
          <w:sz w:val="26"/>
          <w:szCs w:val="26"/>
        </w:rPr>
        <w:t xml:space="preserve">, </w:t>
      </w:r>
      <w:r w:rsidR="00F761AC">
        <w:rPr>
          <w:rFonts w:ascii="Times New Roman" w:hAnsi="Times New Roman" w:cs="Times New Roman"/>
          <w:bCs/>
          <w:sz w:val="26"/>
          <w:szCs w:val="26"/>
        </w:rPr>
        <w:t>sản phẩm</w:t>
      </w:r>
      <w:r w:rsidR="002739B1">
        <w:rPr>
          <w:rFonts w:ascii="Times New Roman" w:hAnsi="Times New Roman" w:cs="Times New Roman"/>
          <w:bCs/>
          <w:sz w:val="26"/>
          <w:szCs w:val="26"/>
        </w:rPr>
        <w:t xml:space="preserve"> đã hết hạn, </w:t>
      </w:r>
      <w:r w:rsidR="00F761AC">
        <w:rPr>
          <w:rFonts w:ascii="Times New Roman" w:hAnsi="Times New Roman" w:cs="Times New Roman"/>
          <w:bCs/>
          <w:sz w:val="26"/>
          <w:szCs w:val="26"/>
        </w:rPr>
        <w:t>sản phẩm</w:t>
      </w:r>
      <w:r w:rsidR="002739B1">
        <w:rPr>
          <w:rFonts w:ascii="Times New Roman" w:hAnsi="Times New Roman" w:cs="Times New Roman"/>
          <w:bCs/>
          <w:sz w:val="26"/>
          <w:szCs w:val="26"/>
        </w:rPr>
        <w:t xml:space="preserve"> có số lượng tồn kho thấp</w:t>
      </w:r>
      <w:r w:rsidR="008A4EDF">
        <w:rPr>
          <w:rFonts w:ascii="Times New Roman" w:hAnsi="Times New Roman" w:cs="Times New Roman"/>
          <w:bCs/>
          <w:sz w:val="26"/>
          <w:szCs w:val="26"/>
        </w:rPr>
        <w:t>.</w:t>
      </w:r>
    </w:p>
    <w:p w14:paraId="3442BE9A" w14:textId="18EB1A1B" w:rsidR="00922ACD" w:rsidRPr="00922ACD" w:rsidRDefault="00123BA6" w:rsidP="00A27B42">
      <w:pPr>
        <w:pStyle w:val="ListParagraph"/>
        <w:numPr>
          <w:ilvl w:val="2"/>
          <w:numId w:val="14"/>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Nút</w:t>
      </w:r>
      <w:r w:rsidR="00922ACD">
        <w:rPr>
          <w:rFonts w:ascii="Times New Roman" w:hAnsi="Times New Roman" w:cs="Times New Roman"/>
          <w:bCs/>
          <w:sz w:val="26"/>
          <w:szCs w:val="26"/>
        </w:rPr>
        <w:t xml:space="preserve"> in danh sách </w:t>
      </w:r>
      <w:r w:rsidR="00505B08">
        <w:rPr>
          <w:rFonts w:ascii="Times New Roman" w:hAnsi="Times New Roman" w:cs="Times New Roman"/>
          <w:sz w:val="26"/>
          <w:szCs w:val="26"/>
        </w:rPr>
        <w:t>sản phẩm</w:t>
      </w:r>
      <w:r w:rsidR="00922ACD">
        <w:rPr>
          <w:rFonts w:ascii="Times New Roman" w:hAnsi="Times New Roman" w:cs="Times New Roman"/>
          <w:bCs/>
          <w:sz w:val="26"/>
          <w:szCs w:val="26"/>
        </w:rPr>
        <w:t xml:space="preserve"> hiện có trong </w:t>
      </w:r>
      <w:r w:rsidR="00FA1160">
        <w:rPr>
          <w:rFonts w:ascii="Times New Roman" w:hAnsi="Times New Roman" w:cs="Times New Roman"/>
          <w:bCs/>
          <w:sz w:val="26"/>
          <w:szCs w:val="26"/>
        </w:rPr>
        <w:t>hệ thống ra file PDF.</w:t>
      </w:r>
    </w:p>
    <w:p w14:paraId="2CBD9F1D" w14:textId="22C00F0A" w:rsidR="00F643B2" w:rsidRPr="00F643B2" w:rsidRDefault="00123BA6" w:rsidP="00A27B42">
      <w:pPr>
        <w:pStyle w:val="ListParagraph"/>
        <w:numPr>
          <w:ilvl w:val="2"/>
          <w:numId w:val="14"/>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Thanh</w:t>
      </w:r>
      <w:r w:rsidR="00553BB8">
        <w:rPr>
          <w:rFonts w:ascii="Times New Roman" w:hAnsi="Times New Roman" w:cs="Times New Roman"/>
          <w:bCs/>
          <w:sz w:val="26"/>
          <w:szCs w:val="26"/>
        </w:rPr>
        <w:t xml:space="preserve"> tìm kiếm thông tin </w:t>
      </w:r>
      <w:r w:rsidR="00505B08">
        <w:rPr>
          <w:rFonts w:ascii="Times New Roman" w:hAnsi="Times New Roman" w:cs="Times New Roman"/>
          <w:sz w:val="26"/>
          <w:szCs w:val="26"/>
        </w:rPr>
        <w:t>sản phẩm</w:t>
      </w:r>
      <w:r w:rsidR="00E134A2">
        <w:rPr>
          <w:rFonts w:ascii="Times New Roman" w:hAnsi="Times New Roman" w:cs="Times New Roman"/>
          <w:bCs/>
          <w:sz w:val="26"/>
          <w:szCs w:val="26"/>
        </w:rPr>
        <w:t xml:space="preserve"> tra cứu theo từ khóa </w:t>
      </w:r>
      <w:r w:rsidR="00046091">
        <w:rPr>
          <w:rFonts w:ascii="Times New Roman" w:hAnsi="Times New Roman" w:cs="Times New Roman"/>
          <w:bCs/>
          <w:sz w:val="26"/>
          <w:szCs w:val="26"/>
        </w:rPr>
        <w:t xml:space="preserve">‘mã </w:t>
      </w:r>
      <w:r w:rsidR="00505B08">
        <w:rPr>
          <w:rFonts w:ascii="Times New Roman" w:hAnsi="Times New Roman" w:cs="Times New Roman"/>
          <w:sz w:val="26"/>
          <w:szCs w:val="26"/>
        </w:rPr>
        <w:t>sản phẩm</w:t>
      </w:r>
      <w:r w:rsidR="00046091">
        <w:rPr>
          <w:rFonts w:ascii="Times New Roman" w:hAnsi="Times New Roman" w:cs="Times New Roman"/>
          <w:bCs/>
          <w:sz w:val="26"/>
          <w:szCs w:val="26"/>
        </w:rPr>
        <w:t xml:space="preserve">’, ‘tên </w:t>
      </w:r>
      <w:r w:rsidR="00505B08">
        <w:rPr>
          <w:rFonts w:ascii="Times New Roman" w:hAnsi="Times New Roman" w:cs="Times New Roman"/>
          <w:sz w:val="26"/>
          <w:szCs w:val="26"/>
        </w:rPr>
        <w:t>sản phẩm</w:t>
      </w:r>
      <w:r w:rsidR="00046091">
        <w:rPr>
          <w:rFonts w:ascii="Times New Roman" w:hAnsi="Times New Roman" w:cs="Times New Roman"/>
          <w:bCs/>
          <w:sz w:val="26"/>
          <w:szCs w:val="26"/>
        </w:rPr>
        <w:t>’</w:t>
      </w:r>
      <w:r w:rsidR="00922ACD">
        <w:rPr>
          <w:rFonts w:ascii="Times New Roman" w:hAnsi="Times New Roman" w:cs="Times New Roman"/>
          <w:bCs/>
          <w:sz w:val="26"/>
          <w:szCs w:val="26"/>
        </w:rPr>
        <w:t xml:space="preserve"> hoặc bất kì kí tự nào.</w:t>
      </w:r>
    </w:p>
    <w:p w14:paraId="4BBF2C62" w14:textId="51188C69" w:rsidR="00553BB8" w:rsidRPr="00F71E5C" w:rsidRDefault="00553BB8" w:rsidP="00A27B42">
      <w:pPr>
        <w:pStyle w:val="ListParagraph"/>
        <w:numPr>
          <w:ilvl w:val="2"/>
          <w:numId w:val="14"/>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 xml:space="preserve">Bảng hiển thị dữ liệu </w:t>
      </w:r>
      <w:r w:rsidR="00505B08">
        <w:rPr>
          <w:rFonts w:ascii="Times New Roman" w:hAnsi="Times New Roman" w:cs="Times New Roman"/>
          <w:sz w:val="26"/>
          <w:szCs w:val="26"/>
        </w:rPr>
        <w:t>sản phẩm</w:t>
      </w:r>
      <w:r w:rsidR="00FD0D93">
        <w:rPr>
          <w:rFonts w:ascii="Times New Roman" w:hAnsi="Times New Roman" w:cs="Times New Roman"/>
          <w:bCs/>
          <w:sz w:val="26"/>
          <w:szCs w:val="26"/>
        </w:rPr>
        <w:t xml:space="preserve"> được tra cứu hoặc chọn lọc.</w:t>
      </w:r>
    </w:p>
    <w:p w14:paraId="5119BDDE" w14:textId="0440D604" w:rsidR="00F71E5C" w:rsidRPr="00F71E5C" w:rsidRDefault="00F71E5C" w:rsidP="00A27B42">
      <w:pPr>
        <w:pStyle w:val="ListParagraph"/>
        <w:numPr>
          <w:ilvl w:val="2"/>
          <w:numId w:val="14"/>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Thanh điều hướng: Di chuyển đến những màn hình khác khi nhấn vào.</w:t>
      </w:r>
    </w:p>
    <w:p w14:paraId="48BFCC49" w14:textId="67A40596" w:rsidR="00F71E5C" w:rsidRPr="00AB3B38" w:rsidRDefault="00F71E5C" w:rsidP="00A27B42">
      <w:pPr>
        <w:pStyle w:val="ListParagraph"/>
        <w:numPr>
          <w:ilvl w:val="2"/>
          <w:numId w:val="14"/>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Nút thu gọn: Khi nhấn vào nút thanh điều hướng thu gọn.</w:t>
      </w:r>
    </w:p>
    <w:p w14:paraId="1E675E71" w14:textId="77777777" w:rsidR="00AB3B38" w:rsidRPr="00FA1160" w:rsidRDefault="00AB3B38" w:rsidP="00FA1160">
      <w:pPr>
        <w:tabs>
          <w:tab w:val="left" w:pos="1120"/>
        </w:tabs>
        <w:spacing w:after="120" w:line="360" w:lineRule="auto"/>
        <w:jc w:val="both"/>
        <w:rPr>
          <w:rFonts w:ascii="Times New Roman" w:hAnsi="Times New Roman" w:cs="Times New Roman"/>
          <w:bCs/>
          <w:sz w:val="26"/>
          <w:szCs w:val="26"/>
        </w:rPr>
      </w:pPr>
    </w:p>
    <w:p w14:paraId="001772CB" w14:textId="68838BB2" w:rsidR="00EC04A6" w:rsidRPr="00162AFC" w:rsidRDefault="00EC04A6" w:rsidP="00A27B42">
      <w:pPr>
        <w:pStyle w:val="Heading2"/>
        <w:numPr>
          <w:ilvl w:val="0"/>
          <w:numId w:val="1"/>
        </w:numPr>
        <w:spacing w:line="360" w:lineRule="auto"/>
      </w:pPr>
      <w:bookmarkStart w:id="74" w:name="_Toc179146123"/>
      <w:bookmarkStart w:id="75" w:name="_Toc180955959"/>
      <w:r w:rsidRPr="00162AFC">
        <w:lastRenderedPageBreak/>
        <w:t xml:space="preserve">Màn hình </w:t>
      </w:r>
      <w:r w:rsidR="00F71E5C">
        <w:t>T</w:t>
      </w:r>
      <w:r w:rsidRPr="00162AFC">
        <w:t xml:space="preserve">hêm mới </w:t>
      </w:r>
      <w:bookmarkEnd w:id="74"/>
      <w:r w:rsidR="00BA3DD9">
        <w:t>Sản phẩm</w:t>
      </w:r>
      <w:bookmarkEnd w:id="75"/>
    </w:p>
    <w:p w14:paraId="4C2A98A6" w14:textId="674739CE" w:rsidR="00EC04A6" w:rsidRDefault="00F71E5C" w:rsidP="00553BB8">
      <w:pPr>
        <w:spacing w:line="360" w:lineRule="auto"/>
      </w:pPr>
      <w:r>
        <w:rPr>
          <w:noProof/>
        </w:rPr>
        <mc:AlternateContent>
          <mc:Choice Requires="wps">
            <w:drawing>
              <wp:anchor distT="0" distB="0" distL="114300" distR="114300" simplePos="0" relativeHeight="251658345" behindDoc="0" locked="0" layoutInCell="1" allowOverlap="1" wp14:anchorId="4F67D48E" wp14:editId="72907005">
                <wp:simplePos x="0" y="0"/>
                <wp:positionH relativeFrom="margin">
                  <wp:posOffset>505460</wp:posOffset>
                </wp:positionH>
                <wp:positionV relativeFrom="paragraph">
                  <wp:posOffset>1638935</wp:posOffset>
                </wp:positionV>
                <wp:extent cx="914400" cy="374650"/>
                <wp:effectExtent l="0" t="0" r="0" b="6350"/>
                <wp:wrapNone/>
                <wp:docPr id="1744572776" name="Text Box 1744572776"/>
                <wp:cNvGraphicFramePr/>
                <a:graphic xmlns:a="http://schemas.openxmlformats.org/drawingml/2006/main">
                  <a:graphicData uri="http://schemas.microsoft.com/office/word/2010/wordprocessingShape">
                    <wps:wsp>
                      <wps:cNvSpPr txBox="1"/>
                      <wps:spPr>
                        <a:xfrm>
                          <a:off x="0" y="0"/>
                          <a:ext cx="914400" cy="374650"/>
                        </a:xfrm>
                        <a:prstGeom prst="rect">
                          <a:avLst/>
                        </a:prstGeom>
                        <a:noFill/>
                        <a:ln w="6350">
                          <a:noFill/>
                        </a:ln>
                      </wps:spPr>
                      <wps:txbx>
                        <w:txbxContent>
                          <w:p w14:paraId="1AECD6CD" w14:textId="3F426984" w:rsidR="00F71E5C" w:rsidRPr="00560EB2" w:rsidRDefault="00F71E5C" w:rsidP="00F71E5C">
                            <w:pPr>
                              <w:rPr>
                                <w:color w:val="FF0000"/>
                              </w:rPr>
                            </w:pPr>
                            <w:r w:rsidRPr="00560EB2">
                              <w:rPr>
                                <w:color w:val="FF0000"/>
                              </w:rPr>
                              <w:t>(</w:t>
                            </w:r>
                            <w:r>
                              <w:rPr>
                                <w:color w:val="FF0000"/>
                              </w:rPr>
                              <w:t>16</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7D48E" id="Text Box 1744572776" o:spid="_x0000_s1085" type="#_x0000_t202" style="position:absolute;margin-left:39.8pt;margin-top:129.05pt;width:1in;height:29.5pt;z-index:251658345;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oZgFwIAADEEAAAOAAAAZHJzL2Uyb0RvYy54bWysU01vGyEQvVfqf0Dc6107tpOsvI7cRK4q&#10;WUkkp8oZs+BFYhkE2Lvur+/A+q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" filled="f" stroked="f" strokeweight=".5pt">
                <v:textbox>
                  <w:txbxContent>
                    <w:p w14:paraId="1AECD6CD" w14:textId="3F426984" w:rsidR="00F71E5C" w:rsidRPr="00560EB2" w:rsidRDefault="00F71E5C" w:rsidP="00F71E5C">
                      <w:pPr>
                        <w:rPr>
                          <w:color w:val="FF0000"/>
                        </w:rPr>
                      </w:pPr>
                      <w:r w:rsidRPr="00560EB2">
                        <w:rPr>
                          <w:color w:val="FF0000"/>
                        </w:rPr>
                        <w:t>(</w:t>
                      </w:r>
                      <w:r>
                        <w:rPr>
                          <w:color w:val="FF0000"/>
                        </w:rPr>
                        <w:t>16</w:t>
                      </w:r>
                      <w:r w:rsidRPr="00560EB2">
                        <w:rPr>
                          <w:color w:val="FF0000"/>
                        </w:rPr>
                        <w:t>)</w:t>
                      </w:r>
                    </w:p>
                  </w:txbxContent>
                </v:textbox>
                <w10:wrap anchorx="margin"/>
              </v:shape>
            </w:pict>
          </mc:Fallback>
        </mc:AlternateContent>
      </w:r>
      <w:r>
        <w:rPr>
          <w:noProof/>
        </w:rPr>
        <mc:AlternateContent>
          <mc:Choice Requires="wps">
            <w:drawing>
              <wp:anchor distT="0" distB="0" distL="114300" distR="114300" simplePos="0" relativeHeight="251658346" behindDoc="0" locked="0" layoutInCell="1" allowOverlap="1" wp14:anchorId="10B6A46B" wp14:editId="6BBB5C63">
                <wp:simplePos x="0" y="0"/>
                <wp:positionH relativeFrom="margin">
                  <wp:posOffset>213360</wp:posOffset>
                </wp:positionH>
                <wp:positionV relativeFrom="paragraph">
                  <wp:posOffset>6985</wp:posOffset>
                </wp:positionV>
                <wp:extent cx="914400" cy="374650"/>
                <wp:effectExtent l="0" t="0" r="0" b="6350"/>
                <wp:wrapNone/>
                <wp:docPr id="1744572777" name="Text Box 1744572777"/>
                <wp:cNvGraphicFramePr/>
                <a:graphic xmlns:a="http://schemas.openxmlformats.org/drawingml/2006/main">
                  <a:graphicData uri="http://schemas.microsoft.com/office/word/2010/wordprocessingShape">
                    <wps:wsp>
                      <wps:cNvSpPr txBox="1"/>
                      <wps:spPr>
                        <a:xfrm>
                          <a:off x="0" y="0"/>
                          <a:ext cx="914400" cy="374650"/>
                        </a:xfrm>
                        <a:prstGeom prst="rect">
                          <a:avLst/>
                        </a:prstGeom>
                        <a:noFill/>
                        <a:ln w="6350">
                          <a:noFill/>
                        </a:ln>
                      </wps:spPr>
                      <wps:txbx>
                        <w:txbxContent>
                          <w:p w14:paraId="7C334494" w14:textId="2F5D2881" w:rsidR="00F71E5C" w:rsidRPr="00560EB2" w:rsidRDefault="00F71E5C" w:rsidP="00F71E5C">
                            <w:pPr>
                              <w:rPr>
                                <w:color w:val="FF0000"/>
                              </w:rPr>
                            </w:pPr>
                            <w:r w:rsidRPr="00560EB2">
                              <w:rPr>
                                <w:color w:val="FF0000"/>
                              </w:rPr>
                              <w:t>(</w:t>
                            </w:r>
                            <w:r>
                              <w:rPr>
                                <w:color w:val="FF0000"/>
                              </w:rPr>
                              <w:t>17</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B6A46B" id="Text Box 1744572777" o:spid="_x0000_s1086" type="#_x0000_t202" style="position:absolute;margin-left:16.8pt;margin-top:.55pt;width:1in;height:29.5pt;z-index:25165834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" filled="f" stroked="f" strokeweight=".5pt">
                <v:textbox>
                  <w:txbxContent>
                    <w:p w14:paraId="7C334494" w14:textId="2F5D2881" w:rsidR="00F71E5C" w:rsidRPr="00560EB2" w:rsidRDefault="00F71E5C" w:rsidP="00F71E5C">
                      <w:pPr>
                        <w:rPr>
                          <w:color w:val="FF0000"/>
                        </w:rPr>
                      </w:pPr>
                      <w:r w:rsidRPr="00560EB2">
                        <w:rPr>
                          <w:color w:val="FF0000"/>
                        </w:rPr>
                        <w:t>(</w:t>
                      </w:r>
                      <w:r>
                        <w:rPr>
                          <w:color w:val="FF0000"/>
                        </w:rPr>
                        <w:t>17</w:t>
                      </w:r>
                      <w:r w:rsidRPr="00560EB2">
                        <w:rPr>
                          <w:color w:val="FF0000"/>
                        </w:rPr>
                        <w:t>)</w:t>
                      </w:r>
                    </w:p>
                  </w:txbxContent>
                </v:textbox>
                <w10:wrap anchorx="margin"/>
              </v:shape>
            </w:pict>
          </mc:Fallback>
        </mc:AlternateContent>
      </w:r>
      <w:r>
        <w:rPr>
          <w:noProof/>
        </w:rPr>
        <mc:AlternateContent>
          <mc:Choice Requires="wps">
            <w:drawing>
              <wp:anchor distT="0" distB="0" distL="114300" distR="114300" simplePos="0" relativeHeight="251658344" behindDoc="0" locked="0" layoutInCell="1" allowOverlap="1" wp14:anchorId="312A3F90" wp14:editId="4816A694">
                <wp:simplePos x="0" y="0"/>
                <wp:positionH relativeFrom="margin">
                  <wp:align>left</wp:align>
                </wp:positionH>
                <wp:positionV relativeFrom="paragraph">
                  <wp:posOffset>349885</wp:posOffset>
                </wp:positionV>
                <wp:extent cx="933450" cy="3238500"/>
                <wp:effectExtent l="0" t="0" r="19050" b="19050"/>
                <wp:wrapNone/>
                <wp:docPr id="1744572773" name="Rectangles 23"/>
                <wp:cNvGraphicFramePr/>
                <a:graphic xmlns:a="http://schemas.openxmlformats.org/drawingml/2006/main">
                  <a:graphicData uri="http://schemas.microsoft.com/office/word/2010/wordprocessingShape">
                    <wps:wsp>
                      <wps:cNvSpPr/>
                      <wps:spPr>
                        <a:xfrm>
                          <a:off x="0" y="0"/>
                          <a:ext cx="933450" cy="323850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3DEC9AEA" w14:textId="7B8D7A7C" w:rsidR="00F71E5C" w:rsidRDefault="00F71E5C" w:rsidP="00F71E5C">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12A3F90" id="_x0000_s1087" style="position:absolute;margin-left:0;margin-top:27.55pt;width:73.5pt;height:255pt;z-index:251658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" filled="f" strokecolor="red" strokeweight="1pt">
                <v:textbox>
                  <w:txbxContent>
                    <w:p w14:paraId="3DEC9AEA" w14:textId="7B8D7A7C" w:rsidR="00F71E5C" w:rsidRDefault="00F71E5C" w:rsidP="00F71E5C">
                      <w:pPr>
                        <w:jc w:val="center"/>
                        <w:rPr>
                          <w:color w:val="FFFFFF" w:themeColor="background1"/>
                        </w:rPr>
                      </w:pPr>
                    </w:p>
                  </w:txbxContent>
                </v:textbox>
                <w10:wrap anchorx="margin"/>
              </v:rect>
            </w:pict>
          </mc:Fallback>
        </mc:AlternateContent>
      </w:r>
      <w:r w:rsidR="00F761AC">
        <w:rPr>
          <w:noProof/>
        </w:rPr>
        <mc:AlternateContent>
          <mc:Choice Requires="wps">
            <w:drawing>
              <wp:anchor distT="0" distB="0" distL="114300" distR="114300" simplePos="0" relativeHeight="251658317" behindDoc="0" locked="0" layoutInCell="1" allowOverlap="1" wp14:anchorId="2206E10C" wp14:editId="13B29B31">
                <wp:simplePos x="0" y="0"/>
                <wp:positionH relativeFrom="margin">
                  <wp:posOffset>2686050</wp:posOffset>
                </wp:positionH>
                <wp:positionV relativeFrom="paragraph">
                  <wp:posOffset>2823771</wp:posOffset>
                </wp:positionV>
                <wp:extent cx="914400" cy="374650"/>
                <wp:effectExtent l="0" t="0" r="0" b="6350"/>
                <wp:wrapNone/>
                <wp:docPr id="40" name="Text Box 40"/>
                <wp:cNvGraphicFramePr/>
                <a:graphic xmlns:a="http://schemas.openxmlformats.org/drawingml/2006/main">
                  <a:graphicData uri="http://schemas.microsoft.com/office/word/2010/wordprocessingShape">
                    <wps:wsp>
                      <wps:cNvSpPr txBox="1"/>
                      <wps:spPr>
                        <a:xfrm>
                          <a:off x="0" y="0"/>
                          <a:ext cx="914400" cy="374650"/>
                        </a:xfrm>
                        <a:prstGeom prst="rect">
                          <a:avLst/>
                        </a:prstGeom>
                        <a:noFill/>
                        <a:ln w="6350">
                          <a:noFill/>
                        </a:ln>
                      </wps:spPr>
                      <wps:txbx>
                        <w:txbxContent>
                          <w:p w14:paraId="5F05A56B" w14:textId="632ACD48" w:rsidR="00F761AC" w:rsidRPr="00560EB2" w:rsidRDefault="00F761AC" w:rsidP="00F761AC">
                            <w:pPr>
                              <w:rPr>
                                <w:color w:val="FF0000"/>
                              </w:rPr>
                            </w:pPr>
                            <w:r w:rsidRPr="00560EB2">
                              <w:rPr>
                                <w:color w:val="FF0000"/>
                              </w:rPr>
                              <w:t>(</w:t>
                            </w:r>
                            <w:r>
                              <w:rPr>
                                <w:color w:val="FF0000"/>
                              </w:rPr>
                              <w:t>15</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06E10C" id="Text Box 40" o:spid="_x0000_s1088" type="#_x0000_t202" style="position:absolute;margin-left:211.5pt;margin-top:222.35pt;width:1in;height:29.5pt;z-index:251658317;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" filled="f" stroked="f" strokeweight=".5pt">
                <v:textbox>
                  <w:txbxContent>
                    <w:p w14:paraId="5F05A56B" w14:textId="632ACD48" w:rsidR="00F761AC" w:rsidRPr="00560EB2" w:rsidRDefault="00F761AC" w:rsidP="00F761AC">
                      <w:pPr>
                        <w:rPr>
                          <w:color w:val="FF0000"/>
                        </w:rPr>
                      </w:pPr>
                      <w:r w:rsidRPr="00560EB2">
                        <w:rPr>
                          <w:color w:val="FF0000"/>
                        </w:rPr>
                        <w:t>(</w:t>
                      </w:r>
                      <w:r>
                        <w:rPr>
                          <w:color w:val="FF0000"/>
                        </w:rPr>
                        <w:t>15</w:t>
                      </w:r>
                      <w:r w:rsidRPr="00560EB2">
                        <w:rPr>
                          <w:color w:val="FF0000"/>
                        </w:rPr>
                        <w:t>)</w:t>
                      </w:r>
                    </w:p>
                  </w:txbxContent>
                </v:textbox>
                <w10:wrap anchorx="margin"/>
              </v:shape>
            </w:pict>
          </mc:Fallback>
        </mc:AlternateContent>
      </w:r>
      <w:r w:rsidR="00F761AC">
        <w:rPr>
          <w:noProof/>
        </w:rPr>
        <mc:AlternateContent>
          <mc:Choice Requires="wps">
            <w:drawing>
              <wp:anchor distT="0" distB="0" distL="114300" distR="114300" simplePos="0" relativeHeight="251658312" behindDoc="0" locked="0" layoutInCell="1" allowOverlap="1" wp14:anchorId="7C98C434" wp14:editId="511ECE15">
                <wp:simplePos x="0" y="0"/>
                <wp:positionH relativeFrom="margin">
                  <wp:posOffset>4450155</wp:posOffset>
                </wp:positionH>
                <wp:positionV relativeFrom="paragraph">
                  <wp:posOffset>1894429</wp:posOffset>
                </wp:positionV>
                <wp:extent cx="914400" cy="374650"/>
                <wp:effectExtent l="0" t="0" r="0" b="6350"/>
                <wp:wrapNone/>
                <wp:docPr id="1823572001" name="Text Box 1823572001"/>
                <wp:cNvGraphicFramePr/>
                <a:graphic xmlns:a="http://schemas.openxmlformats.org/drawingml/2006/main">
                  <a:graphicData uri="http://schemas.microsoft.com/office/word/2010/wordprocessingShape">
                    <wps:wsp>
                      <wps:cNvSpPr txBox="1"/>
                      <wps:spPr>
                        <a:xfrm>
                          <a:off x="0" y="0"/>
                          <a:ext cx="914400" cy="374650"/>
                        </a:xfrm>
                        <a:prstGeom prst="rect">
                          <a:avLst/>
                        </a:prstGeom>
                        <a:noFill/>
                        <a:ln w="6350">
                          <a:noFill/>
                        </a:ln>
                      </wps:spPr>
                      <wps:txbx>
                        <w:txbxContent>
                          <w:p w14:paraId="3137965C" w14:textId="54C825F1" w:rsidR="00F61DF5" w:rsidRPr="00560EB2" w:rsidRDefault="00F61DF5" w:rsidP="00F61DF5">
                            <w:pPr>
                              <w:rPr>
                                <w:color w:val="FF0000"/>
                              </w:rPr>
                            </w:pPr>
                            <w:r w:rsidRPr="00560EB2">
                              <w:rPr>
                                <w:color w:val="FF0000"/>
                              </w:rPr>
                              <w:t>(</w:t>
                            </w:r>
                            <w:r>
                              <w:rPr>
                                <w:color w:val="FF0000"/>
                              </w:rPr>
                              <w:t>1</w:t>
                            </w:r>
                            <w:r w:rsidR="00162AFC">
                              <w:rPr>
                                <w:color w:val="FF0000"/>
                              </w:rPr>
                              <w:t>4</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98C434" id="Text Box 1823572001" o:spid="_x0000_s1089" type="#_x0000_t202" style="position:absolute;margin-left:350.4pt;margin-top:149.15pt;width:1in;height:29.5pt;z-index:2516583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" filled="f" stroked="f" strokeweight=".5pt">
                <v:textbox>
                  <w:txbxContent>
                    <w:p w14:paraId="3137965C" w14:textId="54C825F1" w:rsidR="00F61DF5" w:rsidRPr="00560EB2" w:rsidRDefault="00F61DF5" w:rsidP="00F61DF5">
                      <w:pPr>
                        <w:rPr>
                          <w:color w:val="FF0000"/>
                        </w:rPr>
                      </w:pPr>
                      <w:r w:rsidRPr="00560EB2">
                        <w:rPr>
                          <w:color w:val="FF0000"/>
                        </w:rPr>
                        <w:t>(</w:t>
                      </w:r>
                      <w:r>
                        <w:rPr>
                          <w:color w:val="FF0000"/>
                        </w:rPr>
                        <w:t>1</w:t>
                      </w:r>
                      <w:r w:rsidR="00162AFC">
                        <w:rPr>
                          <w:color w:val="FF0000"/>
                        </w:rPr>
                        <w:t>4</w:t>
                      </w:r>
                      <w:r w:rsidRPr="00560EB2">
                        <w:rPr>
                          <w:color w:val="FF0000"/>
                        </w:rPr>
                        <w:t>)</w:t>
                      </w:r>
                    </w:p>
                  </w:txbxContent>
                </v:textbox>
                <w10:wrap anchorx="margin"/>
              </v:shape>
            </w:pict>
          </mc:Fallback>
        </mc:AlternateContent>
      </w:r>
      <w:r w:rsidR="00F761AC">
        <w:rPr>
          <w:noProof/>
        </w:rPr>
        <mc:AlternateContent>
          <mc:Choice Requires="wps">
            <w:drawing>
              <wp:anchor distT="0" distB="0" distL="114300" distR="114300" simplePos="0" relativeHeight="251658311" behindDoc="0" locked="0" layoutInCell="1" allowOverlap="1" wp14:anchorId="5ABF9A0F" wp14:editId="0C5F1998">
                <wp:simplePos x="0" y="0"/>
                <wp:positionH relativeFrom="margin">
                  <wp:posOffset>6302562</wp:posOffset>
                </wp:positionH>
                <wp:positionV relativeFrom="paragraph">
                  <wp:posOffset>1332492</wp:posOffset>
                </wp:positionV>
                <wp:extent cx="914400" cy="374650"/>
                <wp:effectExtent l="0" t="0" r="0" b="6350"/>
                <wp:wrapNone/>
                <wp:docPr id="1823572000" name="Text Box 1823572000"/>
                <wp:cNvGraphicFramePr/>
                <a:graphic xmlns:a="http://schemas.openxmlformats.org/drawingml/2006/main">
                  <a:graphicData uri="http://schemas.microsoft.com/office/word/2010/wordprocessingShape">
                    <wps:wsp>
                      <wps:cNvSpPr txBox="1"/>
                      <wps:spPr>
                        <a:xfrm>
                          <a:off x="0" y="0"/>
                          <a:ext cx="914400" cy="374650"/>
                        </a:xfrm>
                        <a:prstGeom prst="rect">
                          <a:avLst/>
                        </a:prstGeom>
                        <a:noFill/>
                        <a:ln w="6350">
                          <a:noFill/>
                        </a:ln>
                      </wps:spPr>
                      <wps:txbx>
                        <w:txbxContent>
                          <w:p w14:paraId="2FAFE848" w14:textId="7AA346C5" w:rsidR="00F61DF5" w:rsidRPr="00560EB2" w:rsidRDefault="00F61DF5" w:rsidP="00F61DF5">
                            <w:pPr>
                              <w:rPr>
                                <w:color w:val="FF0000"/>
                              </w:rPr>
                            </w:pPr>
                            <w:r w:rsidRPr="00560EB2">
                              <w:rPr>
                                <w:color w:val="FF0000"/>
                              </w:rPr>
                              <w:t>(</w:t>
                            </w:r>
                            <w:r>
                              <w:rPr>
                                <w:color w:val="FF0000"/>
                              </w:rPr>
                              <w:t>1</w:t>
                            </w:r>
                            <w:r w:rsidR="00162AFC">
                              <w:rPr>
                                <w:color w:val="FF0000"/>
                              </w:rPr>
                              <w:t>3</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BF9A0F" id="Text Box 1823572000" o:spid="_x0000_s1090" type="#_x0000_t202" style="position:absolute;margin-left:496.25pt;margin-top:104.9pt;width:1in;height:29.5pt;z-index:251658311;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" filled="f" stroked="f" strokeweight=".5pt">
                <v:textbox>
                  <w:txbxContent>
                    <w:p w14:paraId="2FAFE848" w14:textId="7AA346C5" w:rsidR="00F61DF5" w:rsidRPr="00560EB2" w:rsidRDefault="00F61DF5" w:rsidP="00F61DF5">
                      <w:pPr>
                        <w:rPr>
                          <w:color w:val="FF0000"/>
                        </w:rPr>
                      </w:pPr>
                      <w:r w:rsidRPr="00560EB2">
                        <w:rPr>
                          <w:color w:val="FF0000"/>
                        </w:rPr>
                        <w:t>(</w:t>
                      </w:r>
                      <w:r>
                        <w:rPr>
                          <w:color w:val="FF0000"/>
                        </w:rPr>
                        <w:t>1</w:t>
                      </w:r>
                      <w:r w:rsidR="00162AFC">
                        <w:rPr>
                          <w:color w:val="FF0000"/>
                        </w:rPr>
                        <w:t>3</w:t>
                      </w:r>
                      <w:r w:rsidRPr="00560EB2">
                        <w:rPr>
                          <w:color w:val="FF0000"/>
                        </w:rPr>
                        <w:t>)</w:t>
                      </w:r>
                    </w:p>
                  </w:txbxContent>
                </v:textbox>
                <w10:wrap anchorx="margin"/>
              </v:shape>
            </w:pict>
          </mc:Fallback>
        </mc:AlternateContent>
      </w:r>
      <w:r w:rsidR="00F761AC">
        <w:rPr>
          <w:noProof/>
        </w:rPr>
        <mc:AlternateContent>
          <mc:Choice Requires="wps">
            <w:drawing>
              <wp:anchor distT="0" distB="0" distL="114300" distR="114300" simplePos="0" relativeHeight="251658310" behindDoc="0" locked="0" layoutInCell="1" allowOverlap="1" wp14:anchorId="2F41D95F" wp14:editId="16EC282C">
                <wp:simplePos x="0" y="0"/>
                <wp:positionH relativeFrom="column">
                  <wp:posOffset>6266702</wp:posOffset>
                </wp:positionH>
                <wp:positionV relativeFrom="paragraph">
                  <wp:posOffset>1049954</wp:posOffset>
                </wp:positionV>
                <wp:extent cx="914400" cy="420986"/>
                <wp:effectExtent l="0" t="0" r="0" b="0"/>
                <wp:wrapNone/>
                <wp:docPr id="1823571998" name="Text Box 1823571998"/>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05940C21" w14:textId="627E44B2" w:rsidR="00F61DF5" w:rsidRPr="00560EB2" w:rsidRDefault="00F61DF5" w:rsidP="00F61DF5">
                            <w:pPr>
                              <w:rPr>
                                <w:color w:val="FF0000"/>
                              </w:rPr>
                            </w:pPr>
                            <w:r w:rsidRPr="00560EB2">
                              <w:rPr>
                                <w:color w:val="FF0000"/>
                              </w:rPr>
                              <w:t>(</w:t>
                            </w:r>
                            <w:r>
                              <w:rPr>
                                <w:color w:val="FF0000"/>
                              </w:rPr>
                              <w:t>12</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41D95F" id="Text Box 1823571998" o:spid="_x0000_s1091" type="#_x0000_t202" style="position:absolute;margin-left:493.45pt;margin-top:82.65pt;width:1in;height:33.15pt;z-index:25165831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" filled="f" stroked="f" strokeweight=".5pt">
                <v:textbox>
                  <w:txbxContent>
                    <w:p w14:paraId="05940C21" w14:textId="627E44B2" w:rsidR="00F61DF5" w:rsidRPr="00560EB2" w:rsidRDefault="00F61DF5" w:rsidP="00F61DF5">
                      <w:pPr>
                        <w:rPr>
                          <w:color w:val="FF0000"/>
                        </w:rPr>
                      </w:pPr>
                      <w:r w:rsidRPr="00560EB2">
                        <w:rPr>
                          <w:color w:val="FF0000"/>
                        </w:rPr>
                        <w:t>(</w:t>
                      </w:r>
                      <w:r>
                        <w:rPr>
                          <w:color w:val="FF0000"/>
                        </w:rPr>
                        <w:t>12</w:t>
                      </w:r>
                      <w:r w:rsidRPr="00560EB2">
                        <w:rPr>
                          <w:color w:val="FF0000"/>
                        </w:rPr>
                        <w:t>)</w:t>
                      </w:r>
                    </w:p>
                  </w:txbxContent>
                </v:textbox>
              </v:shape>
            </w:pict>
          </mc:Fallback>
        </mc:AlternateContent>
      </w:r>
      <w:r w:rsidR="00F761AC">
        <w:rPr>
          <w:noProof/>
        </w:rPr>
        <mc:AlternateContent>
          <mc:Choice Requires="wps">
            <w:drawing>
              <wp:anchor distT="0" distB="0" distL="114300" distR="114300" simplePos="0" relativeHeight="251658309" behindDoc="0" locked="0" layoutInCell="1" allowOverlap="1" wp14:anchorId="3442E6CD" wp14:editId="1114A18C">
                <wp:simplePos x="0" y="0"/>
                <wp:positionH relativeFrom="column">
                  <wp:posOffset>6255983</wp:posOffset>
                </wp:positionH>
                <wp:positionV relativeFrom="paragraph">
                  <wp:posOffset>743062</wp:posOffset>
                </wp:positionV>
                <wp:extent cx="914400" cy="420986"/>
                <wp:effectExtent l="0" t="0" r="0" b="0"/>
                <wp:wrapNone/>
                <wp:docPr id="1823571997" name="Text Box 1823571997"/>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58682C79" w14:textId="475E69B9" w:rsidR="00F61DF5" w:rsidRPr="00560EB2" w:rsidRDefault="00F61DF5" w:rsidP="00F61DF5">
                            <w:pPr>
                              <w:rPr>
                                <w:color w:val="FF0000"/>
                              </w:rPr>
                            </w:pPr>
                            <w:r w:rsidRPr="00560EB2">
                              <w:rPr>
                                <w:color w:val="FF0000"/>
                              </w:rPr>
                              <w:t>(</w:t>
                            </w:r>
                            <w:r>
                              <w:rPr>
                                <w:color w:val="FF0000"/>
                              </w:rPr>
                              <w:t>11</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2E6CD" id="Text Box 1823571997" o:spid="_x0000_s1092" type="#_x0000_t202" style="position:absolute;margin-left:492.6pt;margin-top:58.5pt;width:1in;height:33.15pt;z-index:25165830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" filled="f" stroked="f" strokeweight=".5pt">
                <v:textbox>
                  <w:txbxContent>
                    <w:p w14:paraId="58682C79" w14:textId="475E69B9" w:rsidR="00F61DF5" w:rsidRPr="00560EB2" w:rsidRDefault="00F61DF5" w:rsidP="00F61DF5">
                      <w:pPr>
                        <w:rPr>
                          <w:color w:val="FF0000"/>
                        </w:rPr>
                      </w:pPr>
                      <w:r w:rsidRPr="00560EB2">
                        <w:rPr>
                          <w:color w:val="FF0000"/>
                        </w:rPr>
                        <w:t>(</w:t>
                      </w:r>
                      <w:r>
                        <w:rPr>
                          <w:color w:val="FF0000"/>
                        </w:rPr>
                        <w:t>11</w:t>
                      </w:r>
                      <w:r w:rsidRPr="00560EB2">
                        <w:rPr>
                          <w:color w:val="FF0000"/>
                        </w:rPr>
                        <w:t>)</w:t>
                      </w:r>
                    </w:p>
                  </w:txbxContent>
                </v:textbox>
              </v:shape>
            </w:pict>
          </mc:Fallback>
        </mc:AlternateContent>
      </w:r>
      <w:r w:rsidR="00F761AC">
        <w:rPr>
          <w:noProof/>
        </w:rPr>
        <mc:AlternateContent>
          <mc:Choice Requires="wps">
            <w:drawing>
              <wp:anchor distT="0" distB="0" distL="114300" distR="114300" simplePos="0" relativeHeight="251658308" behindDoc="0" locked="0" layoutInCell="1" allowOverlap="1" wp14:anchorId="43CF01ED" wp14:editId="3B3CD56C">
                <wp:simplePos x="0" y="0"/>
                <wp:positionH relativeFrom="column">
                  <wp:posOffset>4932456</wp:posOffset>
                </wp:positionH>
                <wp:positionV relativeFrom="paragraph">
                  <wp:posOffset>1341007</wp:posOffset>
                </wp:positionV>
                <wp:extent cx="914400" cy="420986"/>
                <wp:effectExtent l="0" t="0" r="0" b="0"/>
                <wp:wrapNone/>
                <wp:docPr id="1823571996" name="Text Box 1823571996"/>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65A8CC39" w14:textId="6CB7764D" w:rsidR="00651532" w:rsidRPr="00560EB2" w:rsidRDefault="00651532" w:rsidP="00651532">
                            <w:pPr>
                              <w:rPr>
                                <w:color w:val="FF0000"/>
                              </w:rPr>
                            </w:pPr>
                            <w:r w:rsidRPr="00560EB2">
                              <w:rPr>
                                <w:color w:val="FF0000"/>
                              </w:rPr>
                              <w:t>(</w:t>
                            </w:r>
                            <w:r w:rsidR="00F61DF5">
                              <w:rPr>
                                <w:color w:val="FF0000"/>
                              </w:rPr>
                              <w:t>10</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CF01ED" id="Text Box 1823571996" o:spid="_x0000_s1093" type="#_x0000_t202" style="position:absolute;margin-left:388.4pt;margin-top:105.6pt;width:1in;height:33.15pt;z-index:2516583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" filled="f" stroked="f" strokeweight=".5pt">
                <v:textbox>
                  <w:txbxContent>
                    <w:p w14:paraId="65A8CC39" w14:textId="6CB7764D" w:rsidR="00651532" w:rsidRPr="00560EB2" w:rsidRDefault="00651532" w:rsidP="00651532">
                      <w:pPr>
                        <w:rPr>
                          <w:color w:val="FF0000"/>
                        </w:rPr>
                      </w:pPr>
                      <w:r w:rsidRPr="00560EB2">
                        <w:rPr>
                          <w:color w:val="FF0000"/>
                        </w:rPr>
                        <w:t>(</w:t>
                      </w:r>
                      <w:r w:rsidR="00F61DF5">
                        <w:rPr>
                          <w:color w:val="FF0000"/>
                        </w:rPr>
                        <w:t>10</w:t>
                      </w:r>
                      <w:r w:rsidRPr="00560EB2">
                        <w:rPr>
                          <w:color w:val="FF0000"/>
                        </w:rPr>
                        <w:t>)</w:t>
                      </w:r>
                    </w:p>
                  </w:txbxContent>
                </v:textbox>
              </v:shape>
            </w:pict>
          </mc:Fallback>
        </mc:AlternateContent>
      </w:r>
      <w:r w:rsidR="00F761AC">
        <w:rPr>
          <w:noProof/>
        </w:rPr>
        <mc:AlternateContent>
          <mc:Choice Requires="wps">
            <w:drawing>
              <wp:anchor distT="0" distB="0" distL="114300" distR="114300" simplePos="0" relativeHeight="251658307" behindDoc="0" locked="0" layoutInCell="1" allowOverlap="1" wp14:anchorId="5B965291" wp14:editId="1A6EB936">
                <wp:simplePos x="0" y="0"/>
                <wp:positionH relativeFrom="column">
                  <wp:posOffset>4951580</wp:posOffset>
                </wp:positionH>
                <wp:positionV relativeFrom="paragraph">
                  <wp:posOffset>1034116</wp:posOffset>
                </wp:positionV>
                <wp:extent cx="914400" cy="420986"/>
                <wp:effectExtent l="0" t="0" r="0" b="0"/>
                <wp:wrapNone/>
                <wp:docPr id="1823571995" name="Text Box 1823571995"/>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0F5C8A09" w14:textId="78B09623" w:rsidR="00651532" w:rsidRPr="00560EB2" w:rsidRDefault="00651532" w:rsidP="00651532">
                            <w:pPr>
                              <w:rPr>
                                <w:color w:val="FF0000"/>
                              </w:rPr>
                            </w:pPr>
                            <w:r w:rsidRPr="00560EB2">
                              <w:rPr>
                                <w:color w:val="FF0000"/>
                              </w:rPr>
                              <w:t>(</w:t>
                            </w:r>
                            <w:r>
                              <w:rPr>
                                <w:color w:val="FF0000"/>
                              </w:rPr>
                              <w:t>9</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65291" id="Text Box 1823571995" o:spid="_x0000_s1094" type="#_x0000_t202" style="position:absolute;margin-left:389.9pt;margin-top:81.45pt;width:1in;height:33.15pt;z-index:25165830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" filled="f" stroked="f" strokeweight=".5pt">
                <v:textbox>
                  <w:txbxContent>
                    <w:p w14:paraId="0F5C8A09" w14:textId="78B09623" w:rsidR="00651532" w:rsidRPr="00560EB2" w:rsidRDefault="00651532" w:rsidP="00651532">
                      <w:pPr>
                        <w:rPr>
                          <w:color w:val="FF0000"/>
                        </w:rPr>
                      </w:pPr>
                      <w:r w:rsidRPr="00560EB2">
                        <w:rPr>
                          <w:color w:val="FF0000"/>
                        </w:rPr>
                        <w:t>(</w:t>
                      </w:r>
                      <w:r>
                        <w:rPr>
                          <w:color w:val="FF0000"/>
                        </w:rPr>
                        <w:t>9</w:t>
                      </w:r>
                      <w:r w:rsidRPr="00560EB2">
                        <w:rPr>
                          <w:color w:val="FF0000"/>
                        </w:rPr>
                        <w:t>)</w:t>
                      </w:r>
                    </w:p>
                  </w:txbxContent>
                </v:textbox>
              </v:shape>
            </w:pict>
          </mc:Fallback>
        </mc:AlternateContent>
      </w:r>
      <w:r w:rsidR="00F761AC">
        <w:rPr>
          <w:noProof/>
        </w:rPr>
        <mc:AlternateContent>
          <mc:Choice Requires="wps">
            <w:drawing>
              <wp:anchor distT="0" distB="0" distL="114300" distR="114300" simplePos="0" relativeHeight="251658306" behindDoc="0" locked="0" layoutInCell="1" allowOverlap="1" wp14:anchorId="03FBC556" wp14:editId="5250F290">
                <wp:simplePos x="0" y="0"/>
                <wp:positionH relativeFrom="column">
                  <wp:posOffset>4937835</wp:posOffset>
                </wp:positionH>
                <wp:positionV relativeFrom="paragraph">
                  <wp:posOffset>735591</wp:posOffset>
                </wp:positionV>
                <wp:extent cx="914400" cy="420986"/>
                <wp:effectExtent l="0" t="0" r="0" b="0"/>
                <wp:wrapNone/>
                <wp:docPr id="1823571994" name="Text Box 1823571994"/>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233DF44D" w14:textId="7B866F0B" w:rsidR="00651532" w:rsidRPr="00560EB2" w:rsidRDefault="00651532" w:rsidP="00651532">
                            <w:pPr>
                              <w:rPr>
                                <w:color w:val="FF0000"/>
                              </w:rPr>
                            </w:pPr>
                            <w:r w:rsidRPr="00560EB2">
                              <w:rPr>
                                <w:color w:val="FF0000"/>
                              </w:rPr>
                              <w:t>(</w:t>
                            </w:r>
                            <w:r>
                              <w:rPr>
                                <w:color w:val="FF0000"/>
                              </w:rPr>
                              <w:t>8</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FBC556" id="Text Box 1823571994" o:spid="_x0000_s1095" type="#_x0000_t202" style="position:absolute;margin-left:388.8pt;margin-top:57.9pt;width:1in;height:33.15pt;z-index:25165830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" filled="f" stroked="f" strokeweight=".5pt">
                <v:textbox>
                  <w:txbxContent>
                    <w:p w14:paraId="233DF44D" w14:textId="7B866F0B" w:rsidR="00651532" w:rsidRPr="00560EB2" w:rsidRDefault="00651532" w:rsidP="00651532">
                      <w:pPr>
                        <w:rPr>
                          <w:color w:val="FF0000"/>
                        </w:rPr>
                      </w:pPr>
                      <w:r w:rsidRPr="00560EB2">
                        <w:rPr>
                          <w:color w:val="FF0000"/>
                        </w:rPr>
                        <w:t>(</w:t>
                      </w:r>
                      <w:r>
                        <w:rPr>
                          <w:color w:val="FF0000"/>
                        </w:rPr>
                        <w:t>8</w:t>
                      </w:r>
                      <w:r w:rsidRPr="00560EB2">
                        <w:rPr>
                          <w:color w:val="FF0000"/>
                        </w:rPr>
                        <w:t>)</w:t>
                      </w:r>
                    </w:p>
                  </w:txbxContent>
                </v:textbox>
              </v:shape>
            </w:pict>
          </mc:Fallback>
        </mc:AlternateContent>
      </w:r>
      <w:r w:rsidR="00F761AC">
        <w:rPr>
          <w:noProof/>
        </w:rPr>
        <mc:AlternateContent>
          <mc:Choice Requires="wps">
            <w:drawing>
              <wp:anchor distT="0" distB="0" distL="114300" distR="114300" simplePos="0" relativeHeight="251658305" behindDoc="0" locked="0" layoutInCell="1" allowOverlap="1" wp14:anchorId="3C137C3B" wp14:editId="5D5F1265">
                <wp:simplePos x="0" y="0"/>
                <wp:positionH relativeFrom="column">
                  <wp:posOffset>3660962</wp:posOffset>
                </wp:positionH>
                <wp:positionV relativeFrom="paragraph">
                  <wp:posOffset>1332342</wp:posOffset>
                </wp:positionV>
                <wp:extent cx="914400" cy="420986"/>
                <wp:effectExtent l="0" t="0" r="0" b="0"/>
                <wp:wrapNone/>
                <wp:docPr id="1823571993" name="Text Box 1823571993"/>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3587F614" w14:textId="7B8D2767" w:rsidR="00651532" w:rsidRPr="00560EB2" w:rsidRDefault="00651532" w:rsidP="00651532">
                            <w:pPr>
                              <w:rPr>
                                <w:color w:val="FF0000"/>
                              </w:rPr>
                            </w:pPr>
                            <w:r w:rsidRPr="00560EB2">
                              <w:rPr>
                                <w:color w:val="FF0000"/>
                              </w:rPr>
                              <w:t>(</w:t>
                            </w:r>
                            <w:r>
                              <w:rPr>
                                <w:color w:val="FF0000"/>
                              </w:rPr>
                              <w:t>7</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137C3B" id="Text Box 1823571993" o:spid="_x0000_s1096" type="#_x0000_t202" style="position:absolute;margin-left:288.25pt;margin-top:104.9pt;width:1in;height:33.15pt;z-index:25165830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" filled="f" stroked="f" strokeweight=".5pt">
                <v:textbox>
                  <w:txbxContent>
                    <w:p w14:paraId="3587F614" w14:textId="7B8D2767" w:rsidR="00651532" w:rsidRPr="00560EB2" w:rsidRDefault="00651532" w:rsidP="00651532">
                      <w:pPr>
                        <w:rPr>
                          <w:color w:val="FF0000"/>
                        </w:rPr>
                      </w:pPr>
                      <w:r w:rsidRPr="00560EB2">
                        <w:rPr>
                          <w:color w:val="FF0000"/>
                        </w:rPr>
                        <w:t>(</w:t>
                      </w:r>
                      <w:r>
                        <w:rPr>
                          <w:color w:val="FF0000"/>
                        </w:rPr>
                        <w:t>7</w:t>
                      </w:r>
                      <w:r w:rsidRPr="00560EB2">
                        <w:rPr>
                          <w:color w:val="FF0000"/>
                        </w:rPr>
                        <w:t>)</w:t>
                      </w:r>
                    </w:p>
                  </w:txbxContent>
                </v:textbox>
              </v:shape>
            </w:pict>
          </mc:Fallback>
        </mc:AlternateContent>
      </w:r>
      <w:r w:rsidR="00F761AC">
        <w:rPr>
          <w:noProof/>
        </w:rPr>
        <mc:AlternateContent>
          <mc:Choice Requires="wps">
            <w:drawing>
              <wp:anchor distT="0" distB="0" distL="114300" distR="114300" simplePos="0" relativeHeight="251658298" behindDoc="0" locked="0" layoutInCell="1" allowOverlap="1" wp14:anchorId="455BB6F7" wp14:editId="62AFED60">
                <wp:simplePos x="0" y="0"/>
                <wp:positionH relativeFrom="column">
                  <wp:posOffset>3660701</wp:posOffset>
                </wp:positionH>
                <wp:positionV relativeFrom="paragraph">
                  <wp:posOffset>1033929</wp:posOffset>
                </wp:positionV>
                <wp:extent cx="914400" cy="420986"/>
                <wp:effectExtent l="0" t="0" r="0" b="0"/>
                <wp:wrapNone/>
                <wp:docPr id="1823571982" name="Text Box 1823571982"/>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24E93200" w14:textId="290B4217" w:rsidR="00EA4586" w:rsidRPr="00560EB2" w:rsidRDefault="00EA4586" w:rsidP="00EA4586">
                            <w:pPr>
                              <w:rPr>
                                <w:color w:val="FF0000"/>
                              </w:rPr>
                            </w:pPr>
                            <w:r w:rsidRPr="00560EB2">
                              <w:rPr>
                                <w:color w:val="FF0000"/>
                              </w:rPr>
                              <w:t>(</w:t>
                            </w:r>
                            <w:r w:rsidR="00651532">
                              <w:rPr>
                                <w:color w:val="FF0000"/>
                              </w:rPr>
                              <w:t>6</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5BB6F7" id="Text Box 1823571982" o:spid="_x0000_s1097" type="#_x0000_t202" style="position:absolute;margin-left:288.25pt;margin-top:81.4pt;width:1in;height:33.15pt;z-index:25165829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" filled="f" stroked="f" strokeweight=".5pt">
                <v:textbox>
                  <w:txbxContent>
                    <w:p w14:paraId="24E93200" w14:textId="290B4217" w:rsidR="00EA4586" w:rsidRPr="00560EB2" w:rsidRDefault="00EA4586" w:rsidP="00EA4586">
                      <w:pPr>
                        <w:rPr>
                          <w:color w:val="FF0000"/>
                        </w:rPr>
                      </w:pPr>
                      <w:r w:rsidRPr="00560EB2">
                        <w:rPr>
                          <w:color w:val="FF0000"/>
                        </w:rPr>
                        <w:t>(</w:t>
                      </w:r>
                      <w:r w:rsidR="00651532">
                        <w:rPr>
                          <w:color w:val="FF0000"/>
                        </w:rPr>
                        <w:t>6</w:t>
                      </w:r>
                      <w:r w:rsidRPr="00560EB2">
                        <w:rPr>
                          <w:color w:val="FF0000"/>
                        </w:rPr>
                        <w:t>)</w:t>
                      </w:r>
                    </w:p>
                  </w:txbxContent>
                </v:textbox>
              </v:shape>
            </w:pict>
          </mc:Fallback>
        </mc:AlternateContent>
      </w:r>
      <w:r w:rsidR="00F761AC">
        <w:rPr>
          <w:noProof/>
        </w:rPr>
        <mc:AlternateContent>
          <mc:Choice Requires="wps">
            <w:drawing>
              <wp:anchor distT="0" distB="0" distL="114300" distR="114300" simplePos="0" relativeHeight="251658282" behindDoc="0" locked="0" layoutInCell="1" allowOverlap="1" wp14:anchorId="01BC8E94" wp14:editId="09333BDD">
                <wp:simplePos x="0" y="0"/>
                <wp:positionH relativeFrom="column">
                  <wp:posOffset>3651474</wp:posOffset>
                </wp:positionH>
                <wp:positionV relativeFrom="paragraph">
                  <wp:posOffset>755911</wp:posOffset>
                </wp:positionV>
                <wp:extent cx="914400" cy="420986"/>
                <wp:effectExtent l="0" t="0" r="0" b="0"/>
                <wp:wrapNone/>
                <wp:docPr id="1744572797" name="Text Box 1744572797"/>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503476BF" w14:textId="132054DD" w:rsidR="00245B32" w:rsidRPr="00560EB2" w:rsidRDefault="00245B32" w:rsidP="00245B32">
                            <w:pPr>
                              <w:rPr>
                                <w:color w:val="FF0000"/>
                              </w:rPr>
                            </w:pPr>
                            <w:r w:rsidRPr="00560EB2">
                              <w:rPr>
                                <w:color w:val="FF0000"/>
                              </w:rPr>
                              <w:t>(</w:t>
                            </w:r>
                            <w:r w:rsidR="00651532">
                              <w:rPr>
                                <w:color w:val="FF0000"/>
                              </w:rPr>
                              <w:t>5</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C8E94" id="Text Box 1744572797" o:spid="_x0000_s1098" type="#_x0000_t202" style="position:absolute;margin-left:287.5pt;margin-top:59.5pt;width:1in;height:33.15pt;z-index:25165828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" filled="f" stroked="f" strokeweight=".5pt">
                <v:textbox>
                  <w:txbxContent>
                    <w:p w14:paraId="503476BF" w14:textId="132054DD" w:rsidR="00245B32" w:rsidRPr="00560EB2" w:rsidRDefault="00245B32" w:rsidP="00245B32">
                      <w:pPr>
                        <w:rPr>
                          <w:color w:val="FF0000"/>
                        </w:rPr>
                      </w:pPr>
                      <w:r w:rsidRPr="00560EB2">
                        <w:rPr>
                          <w:color w:val="FF0000"/>
                        </w:rPr>
                        <w:t>(</w:t>
                      </w:r>
                      <w:r w:rsidR="00651532">
                        <w:rPr>
                          <w:color w:val="FF0000"/>
                        </w:rPr>
                        <w:t>5</w:t>
                      </w:r>
                      <w:r w:rsidRPr="00560EB2">
                        <w:rPr>
                          <w:color w:val="FF0000"/>
                        </w:rPr>
                        <w:t>)</w:t>
                      </w:r>
                    </w:p>
                  </w:txbxContent>
                </v:textbox>
              </v:shape>
            </w:pict>
          </mc:Fallback>
        </mc:AlternateContent>
      </w:r>
      <w:r w:rsidR="00F761AC">
        <w:rPr>
          <w:noProof/>
        </w:rPr>
        <mc:AlternateContent>
          <mc:Choice Requires="wps">
            <w:drawing>
              <wp:anchor distT="0" distB="0" distL="114300" distR="114300" simplePos="0" relativeHeight="251658300" behindDoc="0" locked="0" layoutInCell="1" allowOverlap="1" wp14:anchorId="169EBB87" wp14:editId="198E51BB">
                <wp:simplePos x="0" y="0"/>
                <wp:positionH relativeFrom="margin">
                  <wp:posOffset>2272815</wp:posOffset>
                </wp:positionH>
                <wp:positionV relativeFrom="paragraph">
                  <wp:posOffset>1633220</wp:posOffset>
                </wp:positionV>
                <wp:extent cx="381000" cy="381000"/>
                <wp:effectExtent l="0" t="0" r="0" b="0"/>
                <wp:wrapNone/>
                <wp:docPr id="1823571987" name="Text Box 1823571987"/>
                <wp:cNvGraphicFramePr/>
                <a:graphic xmlns:a="http://schemas.openxmlformats.org/drawingml/2006/main">
                  <a:graphicData uri="http://schemas.microsoft.com/office/word/2010/wordprocessingShape">
                    <wps:wsp>
                      <wps:cNvSpPr txBox="1"/>
                      <wps:spPr>
                        <a:xfrm>
                          <a:off x="0" y="0"/>
                          <a:ext cx="381000" cy="381000"/>
                        </a:xfrm>
                        <a:prstGeom prst="rect">
                          <a:avLst/>
                        </a:prstGeom>
                        <a:noFill/>
                        <a:ln w="6350">
                          <a:noFill/>
                        </a:ln>
                      </wps:spPr>
                      <wps:txbx>
                        <w:txbxContent>
                          <w:p w14:paraId="379793C9" w14:textId="53AEA71F" w:rsidR="00EA4586" w:rsidRPr="00560EB2" w:rsidRDefault="00EA4586" w:rsidP="00EA4586">
                            <w:pPr>
                              <w:rPr>
                                <w:color w:val="FF0000"/>
                              </w:rPr>
                            </w:pPr>
                            <w:r w:rsidRPr="00560EB2">
                              <w:rPr>
                                <w:color w:val="FF0000"/>
                              </w:rPr>
                              <w:t>(</w:t>
                            </w:r>
                            <w:r>
                              <w:rPr>
                                <w:color w:val="FF0000"/>
                              </w:rPr>
                              <w:t>4</w:t>
                            </w:r>
                            <w:r w:rsidRPr="00560EB2">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EBB87" id="Text Box 1823571987" o:spid="_x0000_s1099" type="#_x0000_t202" style="position:absolute;margin-left:178.95pt;margin-top:128.6pt;width:30pt;height:30pt;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" filled="f" stroked="f" strokeweight=".5pt">
                <v:textbox>
                  <w:txbxContent>
                    <w:p w14:paraId="379793C9" w14:textId="53AEA71F" w:rsidR="00EA4586" w:rsidRPr="00560EB2" w:rsidRDefault="00EA4586" w:rsidP="00EA4586">
                      <w:pPr>
                        <w:rPr>
                          <w:color w:val="FF0000"/>
                        </w:rPr>
                      </w:pPr>
                      <w:r w:rsidRPr="00560EB2">
                        <w:rPr>
                          <w:color w:val="FF0000"/>
                        </w:rPr>
                        <w:t>(</w:t>
                      </w:r>
                      <w:r>
                        <w:rPr>
                          <w:color w:val="FF0000"/>
                        </w:rPr>
                        <w:t>4</w:t>
                      </w:r>
                      <w:r w:rsidRPr="00560EB2">
                        <w:rPr>
                          <w:color w:val="FF0000"/>
                        </w:rPr>
                        <w:t>)</w:t>
                      </w:r>
                    </w:p>
                  </w:txbxContent>
                </v:textbox>
                <w10:wrap anchorx="margin"/>
              </v:shape>
            </w:pict>
          </mc:Fallback>
        </mc:AlternateContent>
      </w:r>
      <w:r w:rsidR="00F761AC">
        <w:rPr>
          <w:noProof/>
        </w:rPr>
        <mc:AlternateContent>
          <mc:Choice Requires="wps">
            <w:drawing>
              <wp:anchor distT="0" distB="0" distL="114300" distR="114300" simplePos="0" relativeHeight="251658299" behindDoc="0" locked="0" layoutInCell="1" allowOverlap="1" wp14:anchorId="7EC2B531" wp14:editId="76705E89">
                <wp:simplePos x="0" y="0"/>
                <wp:positionH relativeFrom="column">
                  <wp:posOffset>2256080</wp:posOffset>
                </wp:positionH>
                <wp:positionV relativeFrom="paragraph">
                  <wp:posOffset>1348964</wp:posOffset>
                </wp:positionV>
                <wp:extent cx="914400" cy="420986"/>
                <wp:effectExtent l="0" t="0" r="0" b="0"/>
                <wp:wrapNone/>
                <wp:docPr id="1823571983" name="Text Box 1823571983"/>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063AEF57" w14:textId="7CA1E99F" w:rsidR="00EA4586" w:rsidRPr="00560EB2" w:rsidRDefault="00EA4586" w:rsidP="00EA4586">
                            <w:pPr>
                              <w:rPr>
                                <w:color w:val="FF0000"/>
                              </w:rPr>
                            </w:pPr>
                            <w:r w:rsidRPr="00560EB2">
                              <w:rPr>
                                <w:color w:val="FF0000"/>
                              </w:rPr>
                              <w:t>(</w:t>
                            </w:r>
                            <w:r>
                              <w:rPr>
                                <w:color w:val="FF0000"/>
                              </w:rPr>
                              <w:t>3</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C2B531" id="Text Box 1823571983" o:spid="_x0000_s1100" type="#_x0000_t202" style="position:absolute;margin-left:177.65pt;margin-top:106.2pt;width:1in;height:33.15pt;z-index:25165829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" filled="f" stroked="f" strokeweight=".5pt">
                <v:textbox>
                  <w:txbxContent>
                    <w:p w14:paraId="063AEF57" w14:textId="7CA1E99F" w:rsidR="00EA4586" w:rsidRPr="00560EB2" w:rsidRDefault="00EA4586" w:rsidP="00EA4586">
                      <w:pPr>
                        <w:rPr>
                          <w:color w:val="FF0000"/>
                        </w:rPr>
                      </w:pPr>
                      <w:r w:rsidRPr="00560EB2">
                        <w:rPr>
                          <w:color w:val="FF0000"/>
                        </w:rPr>
                        <w:t>(</w:t>
                      </w:r>
                      <w:r>
                        <w:rPr>
                          <w:color w:val="FF0000"/>
                        </w:rPr>
                        <w:t>3</w:t>
                      </w:r>
                      <w:r w:rsidRPr="00560EB2">
                        <w:rPr>
                          <w:color w:val="FF0000"/>
                        </w:rPr>
                        <w:t>)</w:t>
                      </w:r>
                    </w:p>
                  </w:txbxContent>
                </v:textbox>
              </v:shape>
            </w:pict>
          </mc:Fallback>
        </mc:AlternateContent>
      </w:r>
      <w:r w:rsidR="00F761AC">
        <w:rPr>
          <w:noProof/>
        </w:rPr>
        <mc:AlternateContent>
          <mc:Choice Requires="wps">
            <w:drawing>
              <wp:anchor distT="0" distB="0" distL="114300" distR="114300" simplePos="0" relativeHeight="251658304" behindDoc="0" locked="0" layoutInCell="1" allowOverlap="1" wp14:anchorId="40B8852F" wp14:editId="5B1AE51E">
                <wp:simplePos x="0" y="0"/>
                <wp:positionH relativeFrom="column">
                  <wp:posOffset>2249506</wp:posOffset>
                </wp:positionH>
                <wp:positionV relativeFrom="paragraph">
                  <wp:posOffset>1061085</wp:posOffset>
                </wp:positionV>
                <wp:extent cx="914400" cy="420986"/>
                <wp:effectExtent l="0" t="0" r="0" b="0"/>
                <wp:wrapNone/>
                <wp:docPr id="1823571992" name="Text Box 1823571992"/>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5E7555E7" w14:textId="7219D521" w:rsidR="00651532" w:rsidRPr="00560EB2" w:rsidRDefault="00651532" w:rsidP="00651532">
                            <w:pPr>
                              <w:rPr>
                                <w:color w:val="FF0000"/>
                              </w:rPr>
                            </w:pPr>
                            <w:r w:rsidRPr="00560EB2">
                              <w:rPr>
                                <w:color w:val="FF0000"/>
                              </w:rPr>
                              <w:t>(</w:t>
                            </w:r>
                            <w:r>
                              <w:rPr>
                                <w:color w:val="FF0000"/>
                              </w:rPr>
                              <w:t>2</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B8852F" id="Text Box 1823571992" o:spid="_x0000_s1101" type="#_x0000_t202" style="position:absolute;margin-left:177.15pt;margin-top:83.55pt;width:1in;height:33.15pt;z-index:251658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" filled="f" stroked="f" strokeweight=".5pt">
                <v:textbox>
                  <w:txbxContent>
                    <w:p w14:paraId="5E7555E7" w14:textId="7219D521" w:rsidR="00651532" w:rsidRPr="00560EB2" w:rsidRDefault="00651532" w:rsidP="00651532">
                      <w:pPr>
                        <w:rPr>
                          <w:color w:val="FF0000"/>
                        </w:rPr>
                      </w:pPr>
                      <w:r w:rsidRPr="00560EB2">
                        <w:rPr>
                          <w:color w:val="FF0000"/>
                        </w:rPr>
                        <w:t>(</w:t>
                      </w:r>
                      <w:r>
                        <w:rPr>
                          <w:color w:val="FF0000"/>
                        </w:rPr>
                        <w:t>2</w:t>
                      </w:r>
                      <w:r w:rsidRPr="00560EB2">
                        <w:rPr>
                          <w:color w:val="FF0000"/>
                        </w:rPr>
                        <w:t>)</w:t>
                      </w:r>
                    </w:p>
                  </w:txbxContent>
                </v:textbox>
              </v:shape>
            </w:pict>
          </mc:Fallback>
        </mc:AlternateContent>
      </w:r>
      <w:r w:rsidR="00F761AC">
        <w:rPr>
          <w:noProof/>
        </w:rPr>
        <mc:AlternateContent>
          <mc:Choice Requires="wps">
            <w:drawing>
              <wp:anchor distT="0" distB="0" distL="114300" distR="114300" simplePos="0" relativeHeight="251658303" behindDoc="0" locked="0" layoutInCell="1" allowOverlap="1" wp14:anchorId="4248CCBD" wp14:editId="0E9B18A2">
                <wp:simplePos x="0" y="0"/>
                <wp:positionH relativeFrom="column">
                  <wp:posOffset>2267435</wp:posOffset>
                </wp:positionH>
                <wp:positionV relativeFrom="paragraph">
                  <wp:posOffset>774849</wp:posOffset>
                </wp:positionV>
                <wp:extent cx="914400" cy="420986"/>
                <wp:effectExtent l="0" t="0" r="0" b="0"/>
                <wp:wrapNone/>
                <wp:docPr id="1823571991" name="Text Box 1823571991"/>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2299654A" w14:textId="77777777" w:rsidR="00651532" w:rsidRPr="00560EB2" w:rsidRDefault="00651532" w:rsidP="00651532">
                            <w:pPr>
                              <w:rPr>
                                <w:color w:val="FF0000"/>
                              </w:rPr>
                            </w:pPr>
                            <w:r w:rsidRPr="00560EB2">
                              <w:rPr>
                                <w:color w:val="FF0000"/>
                              </w:rPr>
                              <w:t>(</w:t>
                            </w:r>
                            <w:r>
                              <w:rPr>
                                <w:color w:val="FF0000"/>
                              </w:rPr>
                              <w:t>1</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8CCBD" id="Text Box 1823571991" o:spid="_x0000_s1102" type="#_x0000_t202" style="position:absolute;margin-left:178.55pt;margin-top:61pt;width:1in;height:33.15pt;z-index:25165830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" filled="f" stroked="f" strokeweight=".5pt">
                <v:textbox>
                  <w:txbxContent>
                    <w:p w14:paraId="2299654A" w14:textId="77777777" w:rsidR="00651532" w:rsidRPr="00560EB2" w:rsidRDefault="00651532" w:rsidP="00651532">
                      <w:pPr>
                        <w:rPr>
                          <w:color w:val="FF0000"/>
                        </w:rPr>
                      </w:pPr>
                      <w:r w:rsidRPr="00560EB2">
                        <w:rPr>
                          <w:color w:val="FF0000"/>
                        </w:rPr>
                        <w:t>(</w:t>
                      </w:r>
                      <w:r>
                        <w:rPr>
                          <w:color w:val="FF0000"/>
                        </w:rPr>
                        <w:t>1</w:t>
                      </w:r>
                      <w:r w:rsidRPr="00560EB2">
                        <w:rPr>
                          <w:color w:val="FF0000"/>
                        </w:rPr>
                        <w:t>)</w:t>
                      </w:r>
                    </w:p>
                  </w:txbxContent>
                </v:textbox>
              </v:shape>
            </w:pict>
          </mc:Fallback>
        </mc:AlternateContent>
      </w:r>
      <w:r w:rsidR="00B2048E">
        <w:rPr>
          <w:noProof/>
        </w:rPr>
        <mc:AlternateContent>
          <mc:Choice Requires="wps">
            <w:drawing>
              <wp:anchor distT="0" distB="0" distL="114300" distR="114300" simplePos="0" relativeHeight="251658281" behindDoc="0" locked="0" layoutInCell="1" allowOverlap="1" wp14:anchorId="19B980BB" wp14:editId="1C7579D1">
                <wp:simplePos x="0" y="0"/>
                <wp:positionH relativeFrom="column">
                  <wp:posOffset>3389478</wp:posOffset>
                </wp:positionH>
                <wp:positionV relativeFrom="paragraph">
                  <wp:posOffset>1113709</wp:posOffset>
                </wp:positionV>
                <wp:extent cx="914400" cy="420986"/>
                <wp:effectExtent l="0" t="0" r="0" b="0"/>
                <wp:wrapNone/>
                <wp:docPr id="1744572790" name="Text Box 1744572790"/>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2D516608" w14:textId="00B59ECD" w:rsidR="00B2048E" w:rsidRPr="00560EB2" w:rsidRDefault="00B2048E" w:rsidP="00B2048E">
                            <w:p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980BB" id="Text Box 1744572790" o:spid="_x0000_s1103" type="#_x0000_t202" style="position:absolute;margin-left:266.9pt;margin-top:87.7pt;width:1in;height:33.15pt;z-index:25165828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" filled="f" stroked="f" strokeweight=".5pt">
                <v:textbox>
                  <w:txbxContent>
                    <w:p w14:paraId="2D516608" w14:textId="00B59ECD" w:rsidR="00B2048E" w:rsidRPr="00560EB2" w:rsidRDefault="00B2048E" w:rsidP="00B2048E">
                      <w:pPr>
                        <w:rPr>
                          <w:color w:val="FF0000"/>
                        </w:rPr>
                      </w:pPr>
                    </w:p>
                  </w:txbxContent>
                </v:textbox>
              </v:shape>
            </w:pict>
          </mc:Fallback>
        </mc:AlternateContent>
      </w:r>
      <w:r w:rsidR="00F761AC" w:rsidRPr="00F761AC">
        <w:rPr>
          <w:noProof/>
        </w:rPr>
        <w:drawing>
          <wp:inline distT="0" distB="0" distL="0" distR="0" wp14:anchorId="6851870D" wp14:editId="53314C40">
            <wp:extent cx="6511925" cy="356298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1925" cy="3562985"/>
                    </a:xfrm>
                    <a:prstGeom prst="rect">
                      <a:avLst/>
                    </a:prstGeom>
                  </pic:spPr>
                </pic:pic>
              </a:graphicData>
            </a:graphic>
          </wp:inline>
        </w:drawing>
      </w:r>
    </w:p>
    <w:p w14:paraId="595BE41A" w14:textId="52D294DE" w:rsidR="00F643B2" w:rsidRDefault="00F643B2" w:rsidP="00FB1894">
      <w:pPr>
        <w:pStyle w:val="HINHANH"/>
      </w:pPr>
      <w:bookmarkStart w:id="76" w:name="_Toc179147139"/>
      <w:bookmarkStart w:id="77" w:name="_Toc180955993"/>
      <w:r>
        <w:t>Hình 3.</w:t>
      </w:r>
      <w:r w:rsidR="001C75BB">
        <w:t>6</w:t>
      </w:r>
      <w:r>
        <w:t xml:space="preserve">: Màn hình thêm mới </w:t>
      </w:r>
      <w:bookmarkEnd w:id="76"/>
      <w:r w:rsidR="00F761AC">
        <w:t>sản phẩm</w:t>
      </w:r>
      <w:bookmarkEnd w:id="77"/>
    </w:p>
    <w:p w14:paraId="4BE48D1F" w14:textId="5ABD2446" w:rsidR="00D75988" w:rsidRDefault="00D75988" w:rsidP="00A27B42">
      <w:pPr>
        <w:pStyle w:val="ListParagraph"/>
        <w:numPr>
          <w:ilvl w:val="0"/>
          <w:numId w:val="6"/>
        </w:numPr>
        <w:spacing w:after="120" w:line="360" w:lineRule="auto"/>
        <w:rPr>
          <w:rFonts w:ascii="Times New Roman" w:hAnsi="Times New Roman" w:cs="Times New Roman"/>
          <w:bCs/>
          <w:sz w:val="26"/>
          <w:szCs w:val="26"/>
        </w:rPr>
      </w:pPr>
      <w:r w:rsidRPr="00235D0B">
        <w:rPr>
          <w:rFonts w:ascii="Times New Roman" w:hAnsi="Times New Roman" w:cs="Times New Roman"/>
          <w:bCs/>
          <w:sz w:val="26"/>
          <w:szCs w:val="26"/>
          <w:lang w:val="vi-VN"/>
        </w:rPr>
        <w:t xml:space="preserve">Chức năng: </w:t>
      </w:r>
      <w:r w:rsidR="00874BC1" w:rsidRPr="00DD2AF3">
        <w:rPr>
          <w:rFonts w:ascii="Times New Roman" w:hAnsi="Times New Roman" w:cs="Times New Roman"/>
          <w:sz w:val="26"/>
          <w:szCs w:val="26"/>
        </w:rPr>
        <w:t>cho phép nhân viên</w:t>
      </w:r>
      <w:r>
        <w:rPr>
          <w:rFonts w:ascii="Times New Roman" w:hAnsi="Times New Roman" w:cs="Times New Roman"/>
          <w:sz w:val="26"/>
          <w:szCs w:val="26"/>
        </w:rPr>
        <w:t xml:space="preserve"> </w:t>
      </w:r>
      <w:r w:rsidR="0021094E">
        <w:rPr>
          <w:rFonts w:ascii="Times New Roman" w:hAnsi="Times New Roman" w:cs="Times New Roman"/>
          <w:bCs/>
          <w:sz w:val="26"/>
          <w:szCs w:val="26"/>
        </w:rPr>
        <w:t xml:space="preserve">thêm </w:t>
      </w:r>
      <w:r w:rsidR="00F761AC">
        <w:rPr>
          <w:rFonts w:ascii="Times New Roman" w:hAnsi="Times New Roman" w:cs="Times New Roman"/>
          <w:bCs/>
          <w:sz w:val="26"/>
          <w:szCs w:val="26"/>
        </w:rPr>
        <w:t>sản phẩm</w:t>
      </w:r>
      <w:r w:rsidR="0073206E">
        <w:rPr>
          <w:rFonts w:ascii="Times New Roman" w:hAnsi="Times New Roman" w:cs="Times New Roman"/>
          <w:bCs/>
          <w:sz w:val="26"/>
          <w:szCs w:val="26"/>
        </w:rPr>
        <w:t xml:space="preserve"> </w:t>
      </w:r>
      <w:r w:rsidR="00874BC1">
        <w:rPr>
          <w:rFonts w:ascii="Times New Roman" w:hAnsi="Times New Roman" w:cs="Times New Roman"/>
          <w:bCs/>
          <w:sz w:val="26"/>
          <w:szCs w:val="26"/>
        </w:rPr>
        <w:t xml:space="preserve">mới </w:t>
      </w:r>
      <w:r w:rsidR="003D35D1">
        <w:rPr>
          <w:rFonts w:ascii="Times New Roman" w:hAnsi="Times New Roman" w:cs="Times New Roman"/>
          <w:bCs/>
          <w:sz w:val="26"/>
          <w:szCs w:val="26"/>
        </w:rPr>
        <w:t>vào hệ thống.</w:t>
      </w:r>
    </w:p>
    <w:p w14:paraId="1A06C48B" w14:textId="77777777" w:rsidR="00D75988" w:rsidRPr="00546013" w:rsidRDefault="00D75988" w:rsidP="00A27B42">
      <w:pPr>
        <w:pStyle w:val="ListParagraph"/>
        <w:numPr>
          <w:ilvl w:val="0"/>
          <w:numId w:val="6"/>
        </w:numPr>
        <w:spacing w:after="120" w:line="360" w:lineRule="auto"/>
        <w:rPr>
          <w:rFonts w:ascii="Times New Roman" w:hAnsi="Times New Roman" w:cs="Times New Roman"/>
          <w:bCs/>
          <w:sz w:val="26"/>
          <w:szCs w:val="26"/>
        </w:rPr>
      </w:pPr>
      <w:r>
        <w:rPr>
          <w:rFonts w:ascii="Times New Roman" w:hAnsi="Times New Roman" w:cs="Times New Roman"/>
          <w:bCs/>
          <w:sz w:val="26"/>
          <w:szCs w:val="26"/>
        </w:rPr>
        <w:t xml:space="preserve">Mô tả: </w:t>
      </w:r>
    </w:p>
    <w:p w14:paraId="2502381A" w14:textId="3B62EFE1" w:rsidR="00F61DF5" w:rsidRPr="00F61DF5" w:rsidRDefault="00F61DF5" w:rsidP="00A27B42">
      <w:pPr>
        <w:pStyle w:val="ListParagraph"/>
        <w:numPr>
          <w:ilvl w:val="0"/>
          <w:numId w:val="12"/>
        </w:numPr>
        <w:spacing w:after="120" w:line="360" w:lineRule="auto"/>
        <w:rPr>
          <w:rFonts w:ascii="Times New Roman" w:hAnsi="Times New Roman" w:cs="Times New Roman"/>
          <w:bCs/>
          <w:sz w:val="26"/>
          <w:szCs w:val="26"/>
          <w:lang w:val="vi-VN"/>
        </w:rPr>
      </w:pPr>
      <w:r>
        <w:rPr>
          <w:rFonts w:ascii="Times New Roman" w:hAnsi="Times New Roman" w:cs="Times New Roman"/>
          <w:bCs/>
          <w:sz w:val="26"/>
          <w:szCs w:val="26"/>
        </w:rPr>
        <w:t>Thời gian tạo là mặc định ngày giờ tại thời điểm hiện tại, không cho phép chỉnh sửa.</w:t>
      </w:r>
    </w:p>
    <w:p w14:paraId="5FF69BF9" w14:textId="3B21FCC9" w:rsidR="00F61DF5" w:rsidRPr="00F61DF5" w:rsidRDefault="00F61DF5" w:rsidP="00F61DF5">
      <w:pPr>
        <w:pStyle w:val="ListParagraph"/>
        <w:numPr>
          <w:ilvl w:val="0"/>
          <w:numId w:val="12"/>
        </w:numPr>
        <w:spacing w:after="120" w:line="360" w:lineRule="auto"/>
        <w:rPr>
          <w:rFonts w:ascii="Times New Roman" w:hAnsi="Times New Roman" w:cs="Times New Roman"/>
          <w:bCs/>
          <w:sz w:val="26"/>
          <w:szCs w:val="26"/>
          <w:lang w:val="vi-VN"/>
        </w:rPr>
      </w:pPr>
      <w:r>
        <w:rPr>
          <w:rFonts w:ascii="Times New Roman" w:hAnsi="Times New Roman" w:cs="Times New Roman"/>
          <w:bCs/>
          <w:sz w:val="26"/>
          <w:szCs w:val="26"/>
        </w:rPr>
        <w:t xml:space="preserve">Nhập đúng định dạng của mã </w:t>
      </w:r>
      <w:r w:rsidR="00F761AC">
        <w:rPr>
          <w:rFonts w:ascii="Times New Roman" w:hAnsi="Times New Roman" w:cs="Times New Roman"/>
          <w:bCs/>
          <w:sz w:val="26"/>
          <w:szCs w:val="26"/>
        </w:rPr>
        <w:t>sản phẩm</w:t>
      </w:r>
      <w:r>
        <w:rPr>
          <w:rFonts w:ascii="Times New Roman" w:hAnsi="Times New Roman" w:cs="Times New Roman"/>
          <w:bCs/>
          <w:sz w:val="26"/>
          <w:szCs w:val="26"/>
        </w:rPr>
        <w:t xml:space="preserve">, ngược lại không nhập thông báo ‘Tên </w:t>
      </w:r>
      <w:r w:rsidR="00F761AC">
        <w:rPr>
          <w:rFonts w:ascii="Times New Roman" w:hAnsi="Times New Roman" w:cs="Times New Roman"/>
          <w:bCs/>
          <w:sz w:val="26"/>
          <w:szCs w:val="26"/>
        </w:rPr>
        <w:t>sản phẩm</w:t>
      </w:r>
      <w:r>
        <w:rPr>
          <w:rFonts w:ascii="Times New Roman" w:hAnsi="Times New Roman" w:cs="Times New Roman"/>
          <w:bCs/>
          <w:sz w:val="26"/>
          <w:szCs w:val="26"/>
        </w:rPr>
        <w:t xml:space="preserve"> không được để rỗng’.</w:t>
      </w:r>
      <w:r w:rsidR="00E81288">
        <w:rPr>
          <w:rFonts w:ascii="Times New Roman" w:hAnsi="Times New Roman" w:cs="Times New Roman"/>
          <w:bCs/>
          <w:sz w:val="26"/>
          <w:szCs w:val="26"/>
        </w:rPr>
        <w:t xml:space="preserve"> Nếu nhập sai sẽ hiển thị thông báo “Mã </w:t>
      </w:r>
      <w:r w:rsidR="00F761AC">
        <w:rPr>
          <w:rFonts w:ascii="Times New Roman" w:hAnsi="Times New Roman" w:cs="Times New Roman"/>
          <w:bCs/>
          <w:sz w:val="26"/>
          <w:szCs w:val="26"/>
        </w:rPr>
        <w:t>sản phẩm</w:t>
      </w:r>
      <w:r w:rsidR="00E81288">
        <w:rPr>
          <w:rFonts w:ascii="Times New Roman" w:hAnsi="Times New Roman" w:cs="Times New Roman"/>
          <w:bCs/>
          <w:sz w:val="26"/>
          <w:szCs w:val="26"/>
        </w:rPr>
        <w:t xml:space="preserve"> không đúng định dạng</w:t>
      </w:r>
      <w:r w:rsidR="00D50D62">
        <w:rPr>
          <w:rFonts w:ascii="Times New Roman" w:hAnsi="Times New Roman" w:cs="Times New Roman"/>
          <w:bCs/>
          <w:sz w:val="26"/>
          <w:szCs w:val="26"/>
        </w:rPr>
        <w:t>”</w:t>
      </w:r>
      <w:r w:rsidR="00E81288">
        <w:rPr>
          <w:rFonts w:ascii="Times New Roman" w:hAnsi="Times New Roman" w:cs="Times New Roman"/>
          <w:bCs/>
          <w:sz w:val="26"/>
          <w:szCs w:val="26"/>
        </w:rPr>
        <w:t>.</w:t>
      </w:r>
    </w:p>
    <w:p w14:paraId="10AEB9A7" w14:textId="4DCE5EA7" w:rsidR="00D75988" w:rsidRPr="00E81288" w:rsidRDefault="004B7514" w:rsidP="00E81288">
      <w:pPr>
        <w:pStyle w:val="ListParagraph"/>
        <w:numPr>
          <w:ilvl w:val="0"/>
          <w:numId w:val="12"/>
        </w:numPr>
        <w:spacing w:after="120" w:line="360" w:lineRule="auto"/>
        <w:rPr>
          <w:rFonts w:ascii="Times New Roman" w:hAnsi="Times New Roman" w:cs="Times New Roman"/>
          <w:bCs/>
          <w:sz w:val="26"/>
          <w:szCs w:val="26"/>
          <w:lang w:val="vi-VN"/>
        </w:rPr>
      </w:pPr>
      <w:r>
        <w:rPr>
          <w:rFonts w:ascii="Times New Roman" w:hAnsi="Times New Roman" w:cs="Times New Roman"/>
          <w:bCs/>
          <w:sz w:val="26"/>
          <w:szCs w:val="26"/>
        </w:rPr>
        <w:t xml:space="preserve">Nhập </w:t>
      </w:r>
      <w:r w:rsidR="00F61DF5">
        <w:rPr>
          <w:rFonts w:ascii="Times New Roman" w:hAnsi="Times New Roman" w:cs="Times New Roman"/>
          <w:bCs/>
          <w:sz w:val="26"/>
          <w:szCs w:val="26"/>
        </w:rPr>
        <w:t xml:space="preserve">đúng định dạng </w:t>
      </w:r>
      <w:r>
        <w:rPr>
          <w:rFonts w:ascii="Times New Roman" w:hAnsi="Times New Roman" w:cs="Times New Roman"/>
          <w:bCs/>
          <w:sz w:val="26"/>
          <w:szCs w:val="26"/>
        </w:rPr>
        <w:t xml:space="preserve">tên </w:t>
      </w:r>
      <w:r w:rsidR="00F761AC">
        <w:rPr>
          <w:rFonts w:ascii="Times New Roman" w:hAnsi="Times New Roman" w:cs="Times New Roman"/>
          <w:bCs/>
          <w:sz w:val="26"/>
          <w:szCs w:val="26"/>
        </w:rPr>
        <w:t>sản phẩm</w:t>
      </w:r>
      <w:r>
        <w:rPr>
          <w:rFonts w:ascii="Times New Roman" w:hAnsi="Times New Roman" w:cs="Times New Roman"/>
          <w:bCs/>
          <w:sz w:val="26"/>
          <w:szCs w:val="26"/>
        </w:rPr>
        <w:t xml:space="preserve"> </w:t>
      </w:r>
      <w:r w:rsidR="00C37B85">
        <w:rPr>
          <w:rFonts w:ascii="Times New Roman" w:hAnsi="Times New Roman" w:cs="Times New Roman"/>
          <w:bCs/>
          <w:sz w:val="26"/>
          <w:szCs w:val="26"/>
        </w:rPr>
        <w:t>đ</w:t>
      </w:r>
      <w:r w:rsidR="00EE50A5">
        <w:rPr>
          <w:rFonts w:ascii="Times New Roman" w:hAnsi="Times New Roman" w:cs="Times New Roman"/>
          <w:bCs/>
          <w:sz w:val="26"/>
          <w:szCs w:val="26"/>
        </w:rPr>
        <w:t xml:space="preserve">úng, ngược lại không nhập thông báo ‘Tên </w:t>
      </w:r>
      <w:r w:rsidR="00F761AC">
        <w:rPr>
          <w:rFonts w:ascii="Times New Roman" w:hAnsi="Times New Roman" w:cs="Times New Roman"/>
          <w:bCs/>
          <w:sz w:val="26"/>
          <w:szCs w:val="26"/>
        </w:rPr>
        <w:t>sản phẩm</w:t>
      </w:r>
      <w:r w:rsidR="00EE50A5">
        <w:rPr>
          <w:rFonts w:ascii="Times New Roman" w:hAnsi="Times New Roman" w:cs="Times New Roman"/>
          <w:bCs/>
          <w:sz w:val="26"/>
          <w:szCs w:val="26"/>
        </w:rPr>
        <w:t xml:space="preserve"> không được để rỗng’.</w:t>
      </w:r>
      <w:r w:rsidR="00E81288">
        <w:rPr>
          <w:rFonts w:ascii="Times New Roman" w:hAnsi="Times New Roman" w:cs="Times New Roman"/>
          <w:bCs/>
          <w:sz w:val="26"/>
          <w:szCs w:val="26"/>
        </w:rPr>
        <w:t xml:space="preserve"> Nếu nhập sai sẽ hiển thị thông báo “Tên </w:t>
      </w:r>
      <w:r w:rsidR="00F761AC">
        <w:rPr>
          <w:rFonts w:ascii="Times New Roman" w:hAnsi="Times New Roman" w:cs="Times New Roman"/>
          <w:bCs/>
          <w:sz w:val="26"/>
          <w:szCs w:val="26"/>
        </w:rPr>
        <w:t>sản phẩm</w:t>
      </w:r>
      <w:r w:rsidR="00E81288">
        <w:rPr>
          <w:rFonts w:ascii="Times New Roman" w:hAnsi="Times New Roman" w:cs="Times New Roman"/>
          <w:bCs/>
          <w:sz w:val="26"/>
          <w:szCs w:val="26"/>
        </w:rPr>
        <w:t xml:space="preserve"> không đúng định dạng.”</w:t>
      </w:r>
    </w:p>
    <w:p w14:paraId="1FCC3939" w14:textId="061346CE" w:rsidR="00621BFC" w:rsidRPr="00621BFC" w:rsidRDefault="00621BFC" w:rsidP="00E81288">
      <w:pPr>
        <w:pStyle w:val="ListParagraph"/>
        <w:numPr>
          <w:ilvl w:val="0"/>
          <w:numId w:val="12"/>
        </w:numPr>
        <w:spacing w:after="120" w:line="360" w:lineRule="auto"/>
        <w:rPr>
          <w:rFonts w:ascii="Times New Roman" w:hAnsi="Times New Roman" w:cs="Times New Roman"/>
          <w:bCs/>
          <w:sz w:val="26"/>
          <w:szCs w:val="26"/>
          <w:lang w:val="vi-VN"/>
        </w:rPr>
      </w:pPr>
      <w:r>
        <w:rPr>
          <w:rFonts w:ascii="Times New Roman" w:hAnsi="Times New Roman" w:cs="Times New Roman"/>
          <w:bCs/>
          <w:sz w:val="26"/>
          <w:szCs w:val="26"/>
        </w:rPr>
        <w:t>Nếu đã chọn loại sản phẩm xong qua mục 5, ngược lại không chọn thông báo ‘Loại sản phẩm chưa được chọn’</w:t>
      </w:r>
    </w:p>
    <w:p w14:paraId="684940E5" w14:textId="58A593C6" w:rsidR="00E8653A" w:rsidRPr="00E8653A" w:rsidRDefault="00E8653A" w:rsidP="00A27B42">
      <w:pPr>
        <w:pStyle w:val="ListParagraph"/>
        <w:numPr>
          <w:ilvl w:val="0"/>
          <w:numId w:val="12"/>
        </w:numPr>
        <w:spacing w:after="120" w:line="360" w:lineRule="auto"/>
        <w:rPr>
          <w:rFonts w:ascii="Times New Roman" w:hAnsi="Times New Roman" w:cs="Times New Roman"/>
          <w:bCs/>
          <w:sz w:val="26"/>
          <w:szCs w:val="26"/>
          <w:lang w:val="vi-VN"/>
        </w:rPr>
      </w:pPr>
      <w:r>
        <w:rPr>
          <w:rFonts w:ascii="Times New Roman" w:hAnsi="Times New Roman" w:cs="Times New Roman"/>
          <w:bCs/>
          <w:sz w:val="26"/>
          <w:szCs w:val="26"/>
        </w:rPr>
        <w:t>Nhập đúng định dạng số lượng, ngược lại không nhập thông báo ‘Số lượng không được để trống’.</w:t>
      </w:r>
      <w:r w:rsidR="00FC6ABD">
        <w:rPr>
          <w:rFonts w:ascii="Times New Roman" w:hAnsi="Times New Roman" w:cs="Times New Roman"/>
          <w:bCs/>
          <w:sz w:val="26"/>
          <w:szCs w:val="26"/>
        </w:rPr>
        <w:t xml:space="preserve"> Số lượng không cho phép nhập trường kí tự chữ, chỉ chấp nhận kí tự số.</w:t>
      </w:r>
    </w:p>
    <w:p w14:paraId="51C5A66F" w14:textId="697E9FF2" w:rsidR="00FC6ABD" w:rsidRPr="00E8653A" w:rsidRDefault="00FC6ABD" w:rsidP="00FC6ABD">
      <w:pPr>
        <w:pStyle w:val="ListParagraph"/>
        <w:numPr>
          <w:ilvl w:val="0"/>
          <w:numId w:val="12"/>
        </w:numPr>
        <w:spacing w:after="120" w:line="360" w:lineRule="auto"/>
        <w:rPr>
          <w:rFonts w:ascii="Times New Roman" w:hAnsi="Times New Roman" w:cs="Times New Roman"/>
          <w:bCs/>
          <w:sz w:val="26"/>
          <w:szCs w:val="26"/>
          <w:lang w:val="vi-VN"/>
        </w:rPr>
      </w:pPr>
      <w:r>
        <w:rPr>
          <w:rFonts w:ascii="Times New Roman" w:hAnsi="Times New Roman" w:cs="Times New Roman"/>
          <w:bCs/>
          <w:sz w:val="26"/>
          <w:szCs w:val="26"/>
        </w:rPr>
        <w:lastRenderedPageBreak/>
        <w:t>Nhập đúng định dạng đơn giá, ngược lại không nhập thông báo ‘</w:t>
      </w:r>
      <w:r w:rsidR="0046314C">
        <w:rPr>
          <w:rFonts w:ascii="Times New Roman" w:hAnsi="Times New Roman" w:cs="Times New Roman"/>
          <w:bCs/>
          <w:sz w:val="26"/>
          <w:szCs w:val="26"/>
        </w:rPr>
        <w:t>Giá bán</w:t>
      </w:r>
      <w:r>
        <w:rPr>
          <w:rFonts w:ascii="Times New Roman" w:hAnsi="Times New Roman" w:cs="Times New Roman"/>
          <w:bCs/>
          <w:sz w:val="26"/>
          <w:szCs w:val="26"/>
        </w:rPr>
        <w:t xml:space="preserve"> không được để trống’. </w:t>
      </w:r>
      <w:r w:rsidR="0046314C">
        <w:rPr>
          <w:rFonts w:ascii="Times New Roman" w:hAnsi="Times New Roman" w:cs="Times New Roman"/>
          <w:bCs/>
          <w:sz w:val="26"/>
          <w:szCs w:val="26"/>
        </w:rPr>
        <w:t>Đơn giá</w:t>
      </w:r>
      <w:r>
        <w:rPr>
          <w:rFonts w:ascii="Times New Roman" w:hAnsi="Times New Roman" w:cs="Times New Roman"/>
          <w:bCs/>
          <w:sz w:val="26"/>
          <w:szCs w:val="26"/>
        </w:rPr>
        <w:t xml:space="preserve"> không cho phép nhập trường kí tự chữ, chỉ chấp nhận kí tự số.</w:t>
      </w:r>
    </w:p>
    <w:p w14:paraId="64045FA0" w14:textId="77777777" w:rsidR="001859A4" w:rsidRPr="00E81288" w:rsidRDefault="001859A4" w:rsidP="001859A4">
      <w:pPr>
        <w:pStyle w:val="ListParagraph"/>
        <w:numPr>
          <w:ilvl w:val="0"/>
          <w:numId w:val="12"/>
        </w:numPr>
        <w:spacing w:after="120" w:line="360" w:lineRule="auto"/>
        <w:rPr>
          <w:rFonts w:ascii="Times New Roman" w:hAnsi="Times New Roman" w:cs="Times New Roman"/>
          <w:bCs/>
          <w:sz w:val="26"/>
          <w:szCs w:val="26"/>
          <w:lang w:val="vi-VN"/>
        </w:rPr>
      </w:pPr>
      <w:r>
        <w:rPr>
          <w:rFonts w:ascii="Times New Roman" w:hAnsi="Times New Roman" w:cs="Times New Roman"/>
          <w:bCs/>
          <w:sz w:val="26"/>
          <w:szCs w:val="26"/>
        </w:rPr>
        <w:t>Nhập đúng định dạng nhà sản xuất, ngược lại không nhập thông báo ‘Nhà sản xuất không được để rỗng’. Nếu nhập sai sẽ hiển thị thông báo “Nhà sản xuất không đúng định dạng.”</w:t>
      </w:r>
    </w:p>
    <w:p w14:paraId="089CFB50" w14:textId="36712F93" w:rsidR="001859A4" w:rsidRPr="001859A4" w:rsidRDefault="001859A4" w:rsidP="001859A4">
      <w:pPr>
        <w:pStyle w:val="ListParagraph"/>
        <w:numPr>
          <w:ilvl w:val="0"/>
          <w:numId w:val="12"/>
        </w:numPr>
        <w:spacing w:after="120" w:line="360" w:lineRule="auto"/>
        <w:rPr>
          <w:rFonts w:ascii="Times New Roman" w:hAnsi="Times New Roman" w:cs="Times New Roman"/>
          <w:bCs/>
          <w:sz w:val="26"/>
          <w:szCs w:val="26"/>
          <w:lang w:val="vi-VN"/>
        </w:rPr>
      </w:pPr>
      <w:r>
        <w:rPr>
          <w:rFonts w:ascii="Times New Roman" w:hAnsi="Times New Roman" w:cs="Times New Roman"/>
          <w:bCs/>
          <w:sz w:val="26"/>
          <w:szCs w:val="26"/>
        </w:rPr>
        <w:t>Nếu đã chọn danh mục xong qua mục 11, ngược lại không chọn thông báo ‘Danh mục chưa được chọn’.</w:t>
      </w:r>
    </w:p>
    <w:p w14:paraId="0EB85C9D" w14:textId="43114551" w:rsidR="00FC6ABD" w:rsidRPr="00FC6ABD" w:rsidRDefault="00E56911" w:rsidP="00A27B42">
      <w:pPr>
        <w:pStyle w:val="ListParagraph"/>
        <w:numPr>
          <w:ilvl w:val="0"/>
          <w:numId w:val="12"/>
        </w:numPr>
        <w:spacing w:after="120" w:line="360" w:lineRule="auto"/>
        <w:rPr>
          <w:rFonts w:ascii="Times New Roman" w:hAnsi="Times New Roman" w:cs="Times New Roman"/>
          <w:bCs/>
          <w:sz w:val="26"/>
          <w:szCs w:val="26"/>
          <w:lang w:val="vi-VN"/>
        </w:rPr>
      </w:pPr>
      <w:r>
        <w:rPr>
          <w:rFonts w:ascii="Times New Roman" w:hAnsi="Times New Roman" w:cs="Times New Roman"/>
          <w:bCs/>
          <w:sz w:val="26"/>
          <w:szCs w:val="26"/>
        </w:rPr>
        <w:t>Nếu bỏ trống ngày sản xuất thông báo ‘</w:t>
      </w:r>
      <w:r w:rsidR="0013176E">
        <w:rPr>
          <w:rFonts w:ascii="Times New Roman" w:hAnsi="Times New Roman" w:cs="Times New Roman"/>
          <w:bCs/>
          <w:sz w:val="26"/>
          <w:szCs w:val="26"/>
        </w:rPr>
        <w:t>N</w:t>
      </w:r>
      <w:r>
        <w:rPr>
          <w:rFonts w:ascii="Times New Roman" w:hAnsi="Times New Roman" w:cs="Times New Roman"/>
          <w:bCs/>
          <w:sz w:val="26"/>
          <w:szCs w:val="26"/>
        </w:rPr>
        <w:t>gày sản xuất</w:t>
      </w:r>
      <w:r w:rsidR="0013176E">
        <w:rPr>
          <w:rFonts w:ascii="Times New Roman" w:hAnsi="Times New Roman" w:cs="Times New Roman"/>
          <w:bCs/>
          <w:sz w:val="26"/>
          <w:szCs w:val="26"/>
        </w:rPr>
        <w:t xml:space="preserve"> không được rỗng</w:t>
      </w:r>
      <w:r>
        <w:rPr>
          <w:rFonts w:ascii="Times New Roman" w:hAnsi="Times New Roman" w:cs="Times New Roman"/>
          <w:bCs/>
          <w:sz w:val="26"/>
          <w:szCs w:val="26"/>
        </w:rPr>
        <w:t>’</w:t>
      </w:r>
      <w:r w:rsidR="0013176E">
        <w:rPr>
          <w:rFonts w:ascii="Times New Roman" w:hAnsi="Times New Roman" w:cs="Times New Roman"/>
          <w:bCs/>
          <w:sz w:val="26"/>
          <w:szCs w:val="26"/>
        </w:rPr>
        <w:t xml:space="preserve">. Nhập ngày sản xuất trước ngày hiện tại, nếu nhập sau ngày hiện tại sẽ hiển thị thông báo “Ngày sản xuất </w:t>
      </w:r>
      <w:r w:rsidR="00DA3A15">
        <w:rPr>
          <w:rFonts w:ascii="Times New Roman" w:hAnsi="Times New Roman" w:cs="Times New Roman"/>
          <w:bCs/>
          <w:sz w:val="26"/>
          <w:szCs w:val="26"/>
        </w:rPr>
        <w:t>không hợp lệ!”.</w:t>
      </w:r>
    </w:p>
    <w:p w14:paraId="163926E6" w14:textId="701E87D0" w:rsidR="00DA3A15" w:rsidRPr="00FC6ABD" w:rsidRDefault="00DA3A15" w:rsidP="00DA3A15">
      <w:pPr>
        <w:pStyle w:val="ListParagraph"/>
        <w:numPr>
          <w:ilvl w:val="0"/>
          <w:numId w:val="12"/>
        </w:numPr>
        <w:spacing w:after="120" w:line="360" w:lineRule="auto"/>
        <w:rPr>
          <w:rFonts w:ascii="Times New Roman" w:hAnsi="Times New Roman" w:cs="Times New Roman"/>
          <w:bCs/>
          <w:sz w:val="26"/>
          <w:szCs w:val="26"/>
          <w:lang w:val="vi-VN"/>
        </w:rPr>
      </w:pPr>
      <w:r>
        <w:rPr>
          <w:rFonts w:ascii="Times New Roman" w:hAnsi="Times New Roman" w:cs="Times New Roman"/>
          <w:bCs/>
          <w:sz w:val="26"/>
          <w:szCs w:val="26"/>
        </w:rPr>
        <w:t>Nếu bỏ trống ngày hết hạn thông báo ‘Ngày hết hạn không được rỗng’. Nhập ngày hết hạn sau ngày hiện tại, nếu nhập trước ngày hiện tại sẽ hiển thị thông báo “Ngày hết hạn không hợp lệ!”.</w:t>
      </w:r>
    </w:p>
    <w:p w14:paraId="4E113807" w14:textId="09E8010E" w:rsidR="00647A3C" w:rsidRPr="006E30DE" w:rsidRDefault="00E466FA" w:rsidP="008E1EFC">
      <w:pPr>
        <w:pStyle w:val="ListParagraph"/>
        <w:numPr>
          <w:ilvl w:val="0"/>
          <w:numId w:val="12"/>
        </w:numPr>
        <w:spacing w:after="120" w:line="360" w:lineRule="auto"/>
        <w:ind w:left="1985" w:hanging="545"/>
        <w:rPr>
          <w:rFonts w:ascii="Times New Roman" w:hAnsi="Times New Roman" w:cs="Times New Roman"/>
          <w:bCs/>
          <w:sz w:val="26"/>
          <w:szCs w:val="26"/>
          <w:lang w:val="vi-VN"/>
        </w:rPr>
      </w:pPr>
      <w:r>
        <w:rPr>
          <w:rFonts w:ascii="Times New Roman" w:hAnsi="Times New Roman" w:cs="Times New Roman"/>
          <w:bCs/>
          <w:sz w:val="26"/>
          <w:szCs w:val="26"/>
        </w:rPr>
        <w:t xml:space="preserve">Nếu đã chọn </w:t>
      </w:r>
      <w:r w:rsidR="0070772E">
        <w:rPr>
          <w:rFonts w:ascii="Times New Roman" w:hAnsi="Times New Roman" w:cs="Times New Roman"/>
          <w:bCs/>
          <w:sz w:val="26"/>
          <w:szCs w:val="26"/>
        </w:rPr>
        <w:t xml:space="preserve">đơn vị tính </w:t>
      </w:r>
      <w:r>
        <w:rPr>
          <w:rFonts w:ascii="Times New Roman" w:hAnsi="Times New Roman" w:cs="Times New Roman"/>
          <w:bCs/>
          <w:sz w:val="26"/>
          <w:szCs w:val="26"/>
        </w:rPr>
        <w:t xml:space="preserve">xong qua mục </w:t>
      </w:r>
      <w:r w:rsidR="0070772E">
        <w:rPr>
          <w:rFonts w:ascii="Times New Roman" w:hAnsi="Times New Roman" w:cs="Times New Roman"/>
          <w:bCs/>
          <w:sz w:val="26"/>
          <w:szCs w:val="26"/>
        </w:rPr>
        <w:t>10</w:t>
      </w:r>
      <w:r>
        <w:rPr>
          <w:rFonts w:ascii="Times New Roman" w:hAnsi="Times New Roman" w:cs="Times New Roman"/>
          <w:bCs/>
          <w:sz w:val="26"/>
          <w:szCs w:val="26"/>
        </w:rPr>
        <w:t>, ngược lại không chọn thông báo ‘</w:t>
      </w:r>
      <w:r w:rsidR="0070772E">
        <w:rPr>
          <w:rFonts w:ascii="Times New Roman" w:hAnsi="Times New Roman" w:cs="Times New Roman"/>
          <w:bCs/>
          <w:sz w:val="26"/>
          <w:szCs w:val="26"/>
        </w:rPr>
        <w:t>Đơn vị tính chưa được chọn</w:t>
      </w:r>
      <w:r>
        <w:rPr>
          <w:rFonts w:ascii="Times New Roman" w:hAnsi="Times New Roman" w:cs="Times New Roman"/>
          <w:bCs/>
          <w:sz w:val="26"/>
          <w:szCs w:val="26"/>
        </w:rPr>
        <w:t>’.</w:t>
      </w:r>
    </w:p>
    <w:p w14:paraId="04F9ECFC" w14:textId="311D1628" w:rsidR="00433655" w:rsidRPr="006E30DE" w:rsidRDefault="00433655" w:rsidP="008E1EFC">
      <w:pPr>
        <w:pStyle w:val="ListParagraph"/>
        <w:numPr>
          <w:ilvl w:val="0"/>
          <w:numId w:val="12"/>
        </w:numPr>
        <w:spacing w:after="120" w:line="360" w:lineRule="auto"/>
        <w:ind w:left="1985" w:hanging="545"/>
        <w:rPr>
          <w:rFonts w:ascii="Times New Roman" w:hAnsi="Times New Roman" w:cs="Times New Roman"/>
          <w:bCs/>
          <w:sz w:val="26"/>
          <w:szCs w:val="26"/>
          <w:lang w:val="vi-VN"/>
        </w:rPr>
      </w:pPr>
      <w:r>
        <w:rPr>
          <w:rFonts w:ascii="Times New Roman" w:hAnsi="Times New Roman" w:cs="Times New Roman"/>
          <w:bCs/>
          <w:sz w:val="26"/>
          <w:szCs w:val="26"/>
        </w:rPr>
        <w:t>Nếu đã chọn thuế xong qua mục 12, ngược lại không chọn thông báo ‘Thuế chưa được chọn’.</w:t>
      </w:r>
    </w:p>
    <w:p w14:paraId="1A542D5A" w14:textId="7FBEED7A" w:rsidR="00C64D27" w:rsidRPr="00C64D27" w:rsidRDefault="00433655" w:rsidP="008E1EFC">
      <w:pPr>
        <w:pStyle w:val="ListParagraph"/>
        <w:numPr>
          <w:ilvl w:val="0"/>
          <w:numId w:val="12"/>
        </w:numPr>
        <w:spacing w:after="120" w:line="360" w:lineRule="auto"/>
        <w:ind w:left="1985" w:hanging="545"/>
        <w:rPr>
          <w:rFonts w:ascii="Times New Roman" w:hAnsi="Times New Roman" w:cs="Times New Roman"/>
          <w:bCs/>
          <w:sz w:val="26"/>
          <w:szCs w:val="26"/>
          <w:lang w:val="vi-VN"/>
        </w:rPr>
      </w:pPr>
      <w:r>
        <w:rPr>
          <w:rFonts w:ascii="Times New Roman" w:hAnsi="Times New Roman" w:cs="Times New Roman"/>
          <w:bCs/>
          <w:sz w:val="26"/>
          <w:szCs w:val="26"/>
        </w:rPr>
        <w:t xml:space="preserve">Trường </w:t>
      </w:r>
      <w:r w:rsidR="00E9039B">
        <w:rPr>
          <w:rFonts w:ascii="Times New Roman" w:hAnsi="Times New Roman" w:cs="Times New Roman"/>
          <w:bCs/>
          <w:sz w:val="26"/>
          <w:szCs w:val="26"/>
        </w:rPr>
        <w:t>“M</w:t>
      </w:r>
      <w:r>
        <w:rPr>
          <w:rFonts w:ascii="Times New Roman" w:hAnsi="Times New Roman" w:cs="Times New Roman"/>
          <w:bCs/>
          <w:sz w:val="26"/>
          <w:szCs w:val="26"/>
        </w:rPr>
        <w:t>ô tả</w:t>
      </w:r>
      <w:r w:rsidR="00E9039B">
        <w:rPr>
          <w:rFonts w:ascii="Times New Roman" w:hAnsi="Times New Roman" w:cs="Times New Roman"/>
          <w:bCs/>
          <w:sz w:val="26"/>
          <w:szCs w:val="26"/>
        </w:rPr>
        <w:t>”</w:t>
      </w:r>
      <w:r>
        <w:rPr>
          <w:rFonts w:ascii="Times New Roman" w:hAnsi="Times New Roman" w:cs="Times New Roman"/>
          <w:bCs/>
          <w:sz w:val="26"/>
          <w:szCs w:val="26"/>
        </w:rPr>
        <w:t xml:space="preserve"> có thể nhập hoặc bỏ trống.</w:t>
      </w:r>
    </w:p>
    <w:p w14:paraId="163156B5" w14:textId="2D73652C" w:rsidR="00D75988" w:rsidRPr="00162AFC" w:rsidRDefault="004B0748" w:rsidP="008E1EFC">
      <w:pPr>
        <w:pStyle w:val="ListParagraph"/>
        <w:numPr>
          <w:ilvl w:val="0"/>
          <w:numId w:val="12"/>
        </w:numPr>
        <w:spacing w:after="120" w:line="360" w:lineRule="auto"/>
        <w:ind w:left="1985" w:hanging="545"/>
        <w:rPr>
          <w:rFonts w:ascii="Times New Roman" w:hAnsi="Times New Roman" w:cs="Times New Roman"/>
          <w:bCs/>
          <w:sz w:val="26"/>
          <w:szCs w:val="26"/>
          <w:lang w:val="vi-VN"/>
        </w:rPr>
      </w:pPr>
      <w:r>
        <w:rPr>
          <w:rFonts w:ascii="Times New Roman" w:hAnsi="Times New Roman" w:cs="Times New Roman"/>
          <w:bCs/>
          <w:sz w:val="26"/>
          <w:szCs w:val="26"/>
        </w:rPr>
        <w:t xml:space="preserve">Nhấn nút thêm </w:t>
      </w:r>
      <w:r w:rsidR="00F761AC">
        <w:rPr>
          <w:rFonts w:ascii="Times New Roman" w:hAnsi="Times New Roman" w:cs="Times New Roman"/>
          <w:bCs/>
          <w:sz w:val="26"/>
          <w:szCs w:val="26"/>
        </w:rPr>
        <w:t>sản phẩm</w:t>
      </w:r>
      <w:r>
        <w:rPr>
          <w:rFonts w:ascii="Times New Roman" w:hAnsi="Times New Roman" w:cs="Times New Roman"/>
          <w:bCs/>
          <w:sz w:val="26"/>
          <w:szCs w:val="26"/>
        </w:rPr>
        <w:t xml:space="preserve"> vào hệ thống, nếu có mục nào chưa điền </w:t>
      </w:r>
      <w:r w:rsidR="00162AFC">
        <w:rPr>
          <w:rFonts w:ascii="Times New Roman" w:hAnsi="Times New Roman" w:cs="Times New Roman"/>
          <w:bCs/>
          <w:sz w:val="26"/>
          <w:szCs w:val="26"/>
        </w:rPr>
        <w:t xml:space="preserve">sẽ hiển thị </w:t>
      </w:r>
      <w:r>
        <w:rPr>
          <w:rFonts w:ascii="Times New Roman" w:hAnsi="Times New Roman" w:cs="Times New Roman"/>
          <w:bCs/>
          <w:sz w:val="26"/>
          <w:szCs w:val="26"/>
        </w:rPr>
        <w:t xml:space="preserve">thông báo </w:t>
      </w:r>
      <w:r w:rsidR="00162AFC">
        <w:rPr>
          <w:rFonts w:ascii="Times New Roman" w:hAnsi="Times New Roman" w:cs="Times New Roman"/>
          <w:bCs/>
          <w:sz w:val="26"/>
          <w:szCs w:val="26"/>
        </w:rPr>
        <w:t>ngay tại mục đó</w:t>
      </w:r>
      <w:r>
        <w:rPr>
          <w:rFonts w:ascii="Times New Roman" w:hAnsi="Times New Roman" w:cs="Times New Roman"/>
          <w:bCs/>
          <w:sz w:val="26"/>
          <w:szCs w:val="26"/>
        </w:rPr>
        <w:t xml:space="preserve"> và điều hướng đến mục đang bị thiếu.</w:t>
      </w:r>
    </w:p>
    <w:p w14:paraId="4839DAB5" w14:textId="0FD799B5" w:rsidR="00162AFC" w:rsidRPr="00F71E5C" w:rsidRDefault="00162AFC" w:rsidP="008E1EFC">
      <w:pPr>
        <w:pStyle w:val="ListParagraph"/>
        <w:numPr>
          <w:ilvl w:val="0"/>
          <w:numId w:val="12"/>
        </w:numPr>
        <w:spacing w:after="120" w:line="360" w:lineRule="auto"/>
        <w:ind w:left="1985" w:hanging="545"/>
        <w:rPr>
          <w:rFonts w:ascii="Times New Roman" w:hAnsi="Times New Roman" w:cs="Times New Roman"/>
          <w:bCs/>
          <w:sz w:val="26"/>
          <w:szCs w:val="26"/>
          <w:lang w:val="vi-VN"/>
        </w:rPr>
      </w:pPr>
      <w:r>
        <w:rPr>
          <w:rFonts w:ascii="Times New Roman" w:hAnsi="Times New Roman" w:cs="Times New Roman"/>
          <w:bCs/>
          <w:sz w:val="26"/>
          <w:szCs w:val="26"/>
        </w:rPr>
        <w:t xml:space="preserve">Bảng hiển thị thông tin danh sách </w:t>
      </w:r>
      <w:r w:rsidR="00F761AC">
        <w:rPr>
          <w:rFonts w:ascii="Times New Roman" w:hAnsi="Times New Roman" w:cs="Times New Roman"/>
          <w:bCs/>
          <w:sz w:val="26"/>
          <w:szCs w:val="26"/>
        </w:rPr>
        <w:t>sản phẩm</w:t>
      </w:r>
      <w:r>
        <w:rPr>
          <w:rFonts w:ascii="Times New Roman" w:hAnsi="Times New Roman" w:cs="Times New Roman"/>
          <w:bCs/>
          <w:sz w:val="26"/>
          <w:szCs w:val="26"/>
        </w:rPr>
        <w:t xml:space="preserve"> đó được thêm mới vào hệ thống.</w:t>
      </w:r>
    </w:p>
    <w:p w14:paraId="3004F636" w14:textId="46C1CA03" w:rsidR="00F71E5C" w:rsidRPr="00F71E5C" w:rsidRDefault="00F71E5C" w:rsidP="008E1EFC">
      <w:pPr>
        <w:pStyle w:val="ListParagraph"/>
        <w:numPr>
          <w:ilvl w:val="0"/>
          <w:numId w:val="12"/>
        </w:numPr>
        <w:spacing w:after="120" w:line="360" w:lineRule="auto"/>
        <w:ind w:left="1985" w:hanging="545"/>
        <w:rPr>
          <w:rFonts w:ascii="Times New Roman" w:hAnsi="Times New Roman" w:cs="Times New Roman"/>
          <w:bCs/>
          <w:sz w:val="26"/>
          <w:szCs w:val="26"/>
          <w:lang w:val="vi-VN"/>
        </w:rPr>
      </w:pPr>
      <w:r>
        <w:rPr>
          <w:rFonts w:ascii="Times New Roman" w:hAnsi="Times New Roman" w:cs="Times New Roman"/>
          <w:bCs/>
          <w:sz w:val="26"/>
          <w:szCs w:val="26"/>
        </w:rPr>
        <w:t>Thanh điều hướng: Di chuyển đến những màn hình khác khi nhấn vào.</w:t>
      </w:r>
    </w:p>
    <w:p w14:paraId="3F180C50" w14:textId="6DF57221" w:rsidR="00F71E5C" w:rsidRPr="00132A46" w:rsidRDefault="00F71E5C" w:rsidP="008E1EFC">
      <w:pPr>
        <w:pStyle w:val="ListParagraph"/>
        <w:numPr>
          <w:ilvl w:val="0"/>
          <w:numId w:val="12"/>
        </w:numPr>
        <w:spacing w:after="120" w:line="360" w:lineRule="auto"/>
        <w:ind w:left="1985" w:hanging="545"/>
        <w:rPr>
          <w:rFonts w:ascii="Times New Roman" w:hAnsi="Times New Roman" w:cs="Times New Roman"/>
          <w:bCs/>
          <w:sz w:val="26"/>
          <w:szCs w:val="26"/>
          <w:lang w:val="vi-VN"/>
        </w:rPr>
      </w:pPr>
      <w:r>
        <w:rPr>
          <w:rFonts w:ascii="Times New Roman" w:hAnsi="Times New Roman" w:cs="Times New Roman"/>
          <w:bCs/>
          <w:sz w:val="26"/>
          <w:szCs w:val="26"/>
        </w:rPr>
        <w:t>Nút thu gọn: Khi nhấn vào nút thanh điều hướng thu gọn.</w:t>
      </w:r>
    </w:p>
    <w:p w14:paraId="4AB77B2D" w14:textId="77777777" w:rsidR="00132A46" w:rsidRPr="004B0748" w:rsidRDefault="00132A46" w:rsidP="00132A46">
      <w:pPr>
        <w:pStyle w:val="ListParagraph"/>
        <w:spacing w:after="120" w:line="360" w:lineRule="auto"/>
        <w:ind w:left="1710"/>
        <w:rPr>
          <w:rFonts w:ascii="Times New Roman" w:hAnsi="Times New Roman" w:cs="Times New Roman"/>
          <w:bCs/>
          <w:sz w:val="26"/>
          <w:szCs w:val="26"/>
          <w:lang w:val="vi-VN"/>
        </w:rPr>
      </w:pPr>
    </w:p>
    <w:p w14:paraId="4C614DF2" w14:textId="6A6AA8DD" w:rsidR="00806A0B" w:rsidRPr="0001724F" w:rsidRDefault="00806A0B" w:rsidP="00806A0B">
      <w:pPr>
        <w:pStyle w:val="Heading2"/>
        <w:numPr>
          <w:ilvl w:val="0"/>
          <w:numId w:val="1"/>
        </w:numPr>
        <w:spacing w:line="360" w:lineRule="auto"/>
        <w:ind w:left="567"/>
        <w:rPr>
          <w:rFonts w:cs="Times New Roman"/>
        </w:rPr>
      </w:pPr>
      <w:bookmarkStart w:id="78" w:name="_Toc180955960"/>
      <w:r w:rsidRPr="0001724F">
        <w:rPr>
          <w:rFonts w:cs="Times New Roman"/>
        </w:rPr>
        <w:lastRenderedPageBreak/>
        <w:t xml:space="preserve">Màn hình </w:t>
      </w:r>
      <w:r w:rsidR="00F71E5C">
        <w:rPr>
          <w:rFonts w:cs="Times New Roman"/>
        </w:rPr>
        <w:t>Q</w:t>
      </w:r>
      <w:r w:rsidRPr="0001724F">
        <w:rPr>
          <w:rFonts w:cs="Times New Roman"/>
        </w:rPr>
        <w:t xml:space="preserve">uản lý </w:t>
      </w:r>
      <w:r w:rsidR="00BF20C8" w:rsidRPr="0001724F">
        <w:rPr>
          <w:rFonts w:cs="Times New Roman"/>
        </w:rPr>
        <w:t>H</w:t>
      </w:r>
      <w:r w:rsidRPr="0001724F">
        <w:rPr>
          <w:rFonts w:cs="Times New Roman"/>
        </w:rPr>
        <w:t>óa đơ</w:t>
      </w:r>
      <w:r w:rsidR="0001724F">
        <w:rPr>
          <w:rFonts w:cs="Times New Roman"/>
        </w:rPr>
        <w:t>n</w:t>
      </w:r>
      <w:bookmarkEnd w:id="78"/>
    </w:p>
    <w:p w14:paraId="1ABA2472" w14:textId="60969C1A" w:rsidR="0029145A" w:rsidRPr="0029145A" w:rsidRDefault="00155035" w:rsidP="0029145A">
      <w:pPr>
        <w:rPr>
          <w:highlight w:val="yellow"/>
        </w:rPr>
      </w:pPr>
      <w:r>
        <w:rPr>
          <w:noProof/>
        </w:rPr>
        <mc:AlternateContent>
          <mc:Choice Requires="wps">
            <w:drawing>
              <wp:anchor distT="0" distB="0" distL="114300" distR="114300" simplePos="0" relativeHeight="251658347" behindDoc="0" locked="0" layoutInCell="1" allowOverlap="1" wp14:anchorId="1C95E03E" wp14:editId="6117991F">
                <wp:simplePos x="0" y="0"/>
                <wp:positionH relativeFrom="margin">
                  <wp:posOffset>27061</wp:posOffset>
                </wp:positionH>
                <wp:positionV relativeFrom="paragraph">
                  <wp:posOffset>386422</wp:posOffset>
                </wp:positionV>
                <wp:extent cx="933450" cy="3238500"/>
                <wp:effectExtent l="0" t="0" r="19050" b="19050"/>
                <wp:wrapNone/>
                <wp:docPr id="1744572780" name="Rectangles 23"/>
                <wp:cNvGraphicFramePr/>
                <a:graphic xmlns:a="http://schemas.openxmlformats.org/drawingml/2006/main">
                  <a:graphicData uri="http://schemas.microsoft.com/office/word/2010/wordprocessingShape">
                    <wps:wsp>
                      <wps:cNvSpPr/>
                      <wps:spPr>
                        <a:xfrm>
                          <a:off x="0" y="0"/>
                          <a:ext cx="933450" cy="323850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3D63BF39" w14:textId="77777777" w:rsidR="00F71E5C" w:rsidRDefault="00F71E5C" w:rsidP="00F71E5C">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C95E03E" id="_x0000_s1104" style="position:absolute;margin-left:2.15pt;margin-top:30.45pt;width:73.5pt;height:255pt;z-index:251658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" filled="f" strokecolor="red" strokeweight="1pt">
                <v:textbox>
                  <w:txbxContent>
                    <w:p w14:paraId="3D63BF39" w14:textId="77777777" w:rsidR="00F71E5C" w:rsidRDefault="00F71E5C" w:rsidP="00F71E5C">
                      <w:pPr>
                        <w:jc w:val="center"/>
                        <w:rPr>
                          <w:color w:val="FFFFFF" w:themeColor="background1"/>
                        </w:rPr>
                      </w:pPr>
                    </w:p>
                  </w:txbxContent>
                </v:textbox>
                <w10:wrap anchorx="margin"/>
              </v:rect>
            </w:pict>
          </mc:Fallback>
        </mc:AlternateContent>
      </w:r>
      <w:r>
        <w:rPr>
          <w:noProof/>
        </w:rPr>
        <mc:AlternateContent>
          <mc:Choice Requires="wps">
            <w:drawing>
              <wp:anchor distT="0" distB="0" distL="114300" distR="114300" simplePos="0" relativeHeight="251658321" behindDoc="0" locked="0" layoutInCell="1" allowOverlap="1" wp14:anchorId="0F8CE06E" wp14:editId="56F78214">
                <wp:simplePos x="0" y="0"/>
                <wp:positionH relativeFrom="column">
                  <wp:posOffset>5660166</wp:posOffset>
                </wp:positionH>
                <wp:positionV relativeFrom="paragraph">
                  <wp:posOffset>784300</wp:posOffset>
                </wp:positionV>
                <wp:extent cx="914400" cy="420986"/>
                <wp:effectExtent l="0" t="0" r="0" b="0"/>
                <wp:wrapNone/>
                <wp:docPr id="37" name="Text Box 37"/>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487886DF" w14:textId="32324802" w:rsidR="00ED4F52" w:rsidRPr="00560EB2" w:rsidRDefault="00ED4F52" w:rsidP="00ED4F52">
                            <w:pPr>
                              <w:rPr>
                                <w:color w:val="FF0000"/>
                              </w:rPr>
                            </w:pPr>
                            <w:r w:rsidRPr="00560EB2">
                              <w:rPr>
                                <w:color w:val="FF0000"/>
                              </w:rPr>
                              <w:t>(</w:t>
                            </w:r>
                            <w:r>
                              <w:rPr>
                                <w:color w:val="FF0000"/>
                              </w:rPr>
                              <w:t>2</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8CE06E" id="Text Box 37" o:spid="_x0000_s1105" type="#_x0000_t202" style="position:absolute;margin-left:445.7pt;margin-top:61.75pt;width:1in;height:33.15pt;z-index:25165832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" filled="f" stroked="f" strokeweight=".5pt">
                <v:textbox>
                  <w:txbxContent>
                    <w:p w14:paraId="487886DF" w14:textId="32324802" w:rsidR="00ED4F52" w:rsidRPr="00560EB2" w:rsidRDefault="00ED4F52" w:rsidP="00ED4F52">
                      <w:pPr>
                        <w:rPr>
                          <w:color w:val="FF0000"/>
                        </w:rPr>
                      </w:pPr>
                      <w:r w:rsidRPr="00560EB2">
                        <w:rPr>
                          <w:color w:val="FF0000"/>
                        </w:rPr>
                        <w:t>(</w:t>
                      </w:r>
                      <w:r>
                        <w:rPr>
                          <w:color w:val="FF0000"/>
                        </w:rPr>
                        <w:t>2</w:t>
                      </w:r>
                      <w:r w:rsidRPr="00560EB2">
                        <w:rPr>
                          <w:color w:val="FF0000"/>
                        </w:rPr>
                        <w:t>)</w:t>
                      </w:r>
                    </w:p>
                  </w:txbxContent>
                </v:textbox>
              </v:shape>
            </w:pict>
          </mc:Fallback>
        </mc:AlternateContent>
      </w:r>
      <w:r w:rsidR="00AF5D6F">
        <w:rPr>
          <w:noProof/>
        </w:rPr>
        <mc:AlternateContent>
          <mc:Choice Requires="wps">
            <w:drawing>
              <wp:anchor distT="0" distB="0" distL="114300" distR="114300" simplePos="0" relativeHeight="251658320" behindDoc="0" locked="0" layoutInCell="1" allowOverlap="1" wp14:anchorId="26314CFC" wp14:editId="77E8F004">
                <wp:simplePos x="0" y="0"/>
                <wp:positionH relativeFrom="column">
                  <wp:posOffset>2743761</wp:posOffset>
                </wp:positionH>
                <wp:positionV relativeFrom="paragraph">
                  <wp:posOffset>957505</wp:posOffset>
                </wp:positionV>
                <wp:extent cx="2452255" cy="250190"/>
                <wp:effectExtent l="0" t="0" r="24765" b="16510"/>
                <wp:wrapNone/>
                <wp:docPr id="35" name="Text Box 35"/>
                <wp:cNvGraphicFramePr/>
                <a:graphic xmlns:a="http://schemas.openxmlformats.org/drawingml/2006/main">
                  <a:graphicData uri="http://schemas.microsoft.com/office/word/2010/wordprocessingShape">
                    <wps:wsp>
                      <wps:cNvSpPr txBox="1"/>
                      <wps:spPr>
                        <a:xfrm>
                          <a:off x="0" y="0"/>
                          <a:ext cx="2452255" cy="250190"/>
                        </a:xfrm>
                        <a:prstGeom prst="rect">
                          <a:avLst/>
                        </a:prstGeom>
                        <a:noFill/>
                        <a:ln w="6350">
                          <a:solidFill>
                            <a:srgbClr val="FF0000"/>
                          </a:solidFill>
                        </a:ln>
                      </wps:spPr>
                      <wps:txbx>
                        <w:txbxContent>
                          <w:p w14:paraId="46AFCB1F" w14:textId="77777777" w:rsidR="00ED4F52" w:rsidRDefault="00ED4F52" w:rsidP="00ED4F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14CFC" id="Text Box 35" o:spid="_x0000_s1106" type="#_x0000_t202" style="position:absolute;margin-left:216.05pt;margin-top:75.4pt;width:193.1pt;height:19.7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" filled="f" strokecolor="red" strokeweight=".5pt">
                <v:textbox>
                  <w:txbxContent>
                    <w:p w14:paraId="46AFCB1F" w14:textId="77777777" w:rsidR="00ED4F52" w:rsidRDefault="00ED4F52" w:rsidP="00ED4F52"/>
                  </w:txbxContent>
                </v:textbox>
              </v:shape>
            </w:pict>
          </mc:Fallback>
        </mc:AlternateContent>
      </w:r>
      <w:r w:rsidR="00AF5D6F">
        <w:rPr>
          <w:noProof/>
        </w:rPr>
        <mc:AlternateContent>
          <mc:Choice Requires="wps">
            <w:drawing>
              <wp:anchor distT="0" distB="0" distL="114300" distR="114300" simplePos="0" relativeHeight="251658349" behindDoc="0" locked="0" layoutInCell="1" allowOverlap="1" wp14:anchorId="4868648C" wp14:editId="4D84FB3D">
                <wp:simplePos x="0" y="0"/>
                <wp:positionH relativeFrom="column">
                  <wp:posOffset>179369</wp:posOffset>
                </wp:positionH>
                <wp:positionV relativeFrom="paragraph">
                  <wp:posOffset>90282</wp:posOffset>
                </wp:positionV>
                <wp:extent cx="914400" cy="420986"/>
                <wp:effectExtent l="0" t="0" r="0" b="0"/>
                <wp:wrapNone/>
                <wp:docPr id="1744572784" name="Text Box 1744572784"/>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6A6231C5" w14:textId="122F90D6" w:rsidR="00F71E5C" w:rsidRPr="00560EB2" w:rsidRDefault="00F71E5C" w:rsidP="00F71E5C">
                            <w:pPr>
                              <w:rPr>
                                <w:color w:val="FF0000"/>
                              </w:rPr>
                            </w:pPr>
                            <w:r w:rsidRPr="00560EB2">
                              <w:rPr>
                                <w:color w:val="FF0000"/>
                              </w:rPr>
                              <w:t>(</w:t>
                            </w:r>
                            <w:r>
                              <w:rPr>
                                <w:color w:val="FF0000"/>
                              </w:rPr>
                              <w:t>5</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68648C" id="Text Box 1744572784" o:spid="_x0000_s1107" type="#_x0000_t202" style="position:absolute;margin-left:14.1pt;margin-top:7.1pt;width:1in;height:33.15pt;z-index:25165834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" filled="f" stroked="f" strokeweight=".5pt">
                <v:textbox>
                  <w:txbxContent>
                    <w:p w14:paraId="6A6231C5" w14:textId="122F90D6" w:rsidR="00F71E5C" w:rsidRPr="00560EB2" w:rsidRDefault="00F71E5C" w:rsidP="00F71E5C">
                      <w:pPr>
                        <w:rPr>
                          <w:color w:val="FF0000"/>
                        </w:rPr>
                      </w:pPr>
                      <w:r w:rsidRPr="00560EB2">
                        <w:rPr>
                          <w:color w:val="FF0000"/>
                        </w:rPr>
                        <w:t>(</w:t>
                      </w:r>
                      <w:r>
                        <w:rPr>
                          <w:color w:val="FF0000"/>
                        </w:rPr>
                        <w:t>5</w:t>
                      </w:r>
                      <w:r w:rsidRPr="00560EB2">
                        <w:rPr>
                          <w:color w:val="FF0000"/>
                        </w:rPr>
                        <w:t>)</w:t>
                      </w:r>
                    </w:p>
                  </w:txbxContent>
                </v:textbox>
              </v:shape>
            </w:pict>
          </mc:Fallback>
        </mc:AlternateContent>
      </w:r>
      <w:r w:rsidR="00F71E5C">
        <w:rPr>
          <w:noProof/>
        </w:rPr>
        <mc:AlternateContent>
          <mc:Choice Requires="wps">
            <w:drawing>
              <wp:anchor distT="0" distB="0" distL="114300" distR="114300" simplePos="0" relativeHeight="251658348" behindDoc="0" locked="0" layoutInCell="1" allowOverlap="1" wp14:anchorId="00407426" wp14:editId="390A8658">
                <wp:simplePos x="0" y="0"/>
                <wp:positionH relativeFrom="column">
                  <wp:posOffset>518160</wp:posOffset>
                </wp:positionH>
                <wp:positionV relativeFrom="paragraph">
                  <wp:posOffset>876935</wp:posOffset>
                </wp:positionV>
                <wp:extent cx="914400" cy="420986"/>
                <wp:effectExtent l="0" t="0" r="0" b="0"/>
                <wp:wrapNone/>
                <wp:docPr id="1744572783" name="Text Box 1744572783"/>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7BF94CFC" w14:textId="58CF35E1" w:rsidR="00F71E5C" w:rsidRPr="00560EB2" w:rsidRDefault="00F71E5C" w:rsidP="00F71E5C">
                            <w:pPr>
                              <w:rPr>
                                <w:color w:val="FF0000"/>
                              </w:rPr>
                            </w:pPr>
                            <w:r w:rsidRPr="00560EB2">
                              <w:rPr>
                                <w:color w:val="FF0000"/>
                              </w:rPr>
                              <w:t>(</w:t>
                            </w:r>
                            <w:r>
                              <w:rPr>
                                <w:color w:val="FF0000"/>
                              </w:rPr>
                              <w:t>4</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407426" id="Text Box 1744572783" o:spid="_x0000_s1108" type="#_x0000_t202" style="position:absolute;margin-left:40.8pt;margin-top:69.05pt;width:1in;height:33.15pt;z-index:2516583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" filled="f" stroked="f" strokeweight=".5pt">
                <v:textbox>
                  <w:txbxContent>
                    <w:p w14:paraId="7BF94CFC" w14:textId="58CF35E1" w:rsidR="00F71E5C" w:rsidRPr="00560EB2" w:rsidRDefault="00F71E5C" w:rsidP="00F71E5C">
                      <w:pPr>
                        <w:rPr>
                          <w:color w:val="FF0000"/>
                        </w:rPr>
                      </w:pPr>
                      <w:r w:rsidRPr="00560EB2">
                        <w:rPr>
                          <w:color w:val="FF0000"/>
                        </w:rPr>
                        <w:t>(</w:t>
                      </w:r>
                      <w:r>
                        <w:rPr>
                          <w:color w:val="FF0000"/>
                        </w:rPr>
                        <w:t>4</w:t>
                      </w:r>
                      <w:r w:rsidRPr="00560EB2">
                        <w:rPr>
                          <w:color w:val="FF0000"/>
                        </w:rPr>
                        <w:t>)</w:t>
                      </w:r>
                    </w:p>
                  </w:txbxContent>
                </v:textbox>
              </v:shape>
            </w:pict>
          </mc:Fallback>
        </mc:AlternateContent>
      </w:r>
      <w:r w:rsidR="00ED4F52">
        <w:rPr>
          <w:noProof/>
        </w:rPr>
        <mc:AlternateContent>
          <mc:Choice Requires="wps">
            <w:drawing>
              <wp:anchor distT="0" distB="0" distL="114300" distR="114300" simplePos="0" relativeHeight="251658322" behindDoc="0" locked="0" layoutInCell="1" allowOverlap="1" wp14:anchorId="4EBD2250" wp14:editId="36086615">
                <wp:simplePos x="0" y="0"/>
                <wp:positionH relativeFrom="column">
                  <wp:posOffset>3699164</wp:posOffset>
                </wp:positionH>
                <wp:positionV relativeFrom="paragraph">
                  <wp:posOffset>2073622</wp:posOffset>
                </wp:positionV>
                <wp:extent cx="914400" cy="420986"/>
                <wp:effectExtent l="0" t="0" r="0" b="0"/>
                <wp:wrapNone/>
                <wp:docPr id="39" name="Text Box 39"/>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4E0150BD" w14:textId="1036470E" w:rsidR="00ED4F52" w:rsidRPr="00560EB2" w:rsidRDefault="00ED4F52" w:rsidP="00ED4F52">
                            <w:pPr>
                              <w:rPr>
                                <w:color w:val="FF0000"/>
                              </w:rPr>
                            </w:pPr>
                            <w:r w:rsidRPr="00560EB2">
                              <w:rPr>
                                <w:color w:val="FF0000"/>
                              </w:rPr>
                              <w:t>(</w:t>
                            </w:r>
                            <w:r>
                              <w:rPr>
                                <w:color w:val="FF0000"/>
                              </w:rPr>
                              <w:t>3</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D2250" id="Text Box 39" o:spid="_x0000_s1109" type="#_x0000_t202" style="position:absolute;margin-left:291.25pt;margin-top:163.3pt;width:1in;height:33.15pt;z-index:25165832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" filled="f" stroked="f" strokeweight=".5pt">
                <v:textbox>
                  <w:txbxContent>
                    <w:p w14:paraId="4E0150BD" w14:textId="1036470E" w:rsidR="00ED4F52" w:rsidRPr="00560EB2" w:rsidRDefault="00ED4F52" w:rsidP="00ED4F52">
                      <w:pPr>
                        <w:rPr>
                          <w:color w:val="FF0000"/>
                        </w:rPr>
                      </w:pPr>
                      <w:r w:rsidRPr="00560EB2">
                        <w:rPr>
                          <w:color w:val="FF0000"/>
                        </w:rPr>
                        <w:t>(</w:t>
                      </w:r>
                      <w:r>
                        <w:rPr>
                          <w:color w:val="FF0000"/>
                        </w:rPr>
                        <w:t>3</w:t>
                      </w:r>
                      <w:r w:rsidRPr="00560EB2">
                        <w:rPr>
                          <w:color w:val="FF0000"/>
                        </w:rPr>
                        <w:t>)</w:t>
                      </w:r>
                    </w:p>
                  </w:txbxContent>
                </v:textbox>
              </v:shape>
            </w:pict>
          </mc:Fallback>
        </mc:AlternateContent>
      </w:r>
      <w:r w:rsidR="00ED4F52">
        <w:rPr>
          <w:noProof/>
        </w:rPr>
        <mc:AlternateContent>
          <mc:Choice Requires="wps">
            <w:drawing>
              <wp:anchor distT="0" distB="0" distL="114300" distR="114300" simplePos="0" relativeHeight="251658319" behindDoc="0" locked="0" layoutInCell="1" allowOverlap="1" wp14:anchorId="0766F24B" wp14:editId="09400C3C">
                <wp:simplePos x="0" y="0"/>
                <wp:positionH relativeFrom="column">
                  <wp:posOffset>3587288</wp:posOffset>
                </wp:positionH>
                <wp:positionV relativeFrom="paragraph">
                  <wp:posOffset>600768</wp:posOffset>
                </wp:positionV>
                <wp:extent cx="914400" cy="420986"/>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61213ABE" w14:textId="77777777" w:rsidR="00BC3B22" w:rsidRPr="00560EB2" w:rsidRDefault="00BC3B22" w:rsidP="00BC3B22">
                            <w:pPr>
                              <w:rPr>
                                <w:color w:val="FF0000"/>
                              </w:rPr>
                            </w:pPr>
                            <w:r w:rsidRPr="00560EB2">
                              <w:rPr>
                                <w:color w:val="FF0000"/>
                              </w:rPr>
                              <w:t>(</w:t>
                            </w:r>
                            <w:r>
                              <w:rPr>
                                <w:color w:val="FF0000"/>
                              </w:rPr>
                              <w:t>1</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66F24B" id="Text Box 32" o:spid="_x0000_s1110" type="#_x0000_t202" style="position:absolute;margin-left:282.45pt;margin-top:47.3pt;width:1in;height:33.15pt;z-index:25165831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" filled="f" stroked="f" strokeweight=".5pt">
                <v:textbox>
                  <w:txbxContent>
                    <w:p w14:paraId="61213ABE" w14:textId="77777777" w:rsidR="00BC3B22" w:rsidRPr="00560EB2" w:rsidRDefault="00BC3B22" w:rsidP="00BC3B22">
                      <w:pPr>
                        <w:rPr>
                          <w:color w:val="FF0000"/>
                        </w:rPr>
                      </w:pPr>
                      <w:r w:rsidRPr="00560EB2">
                        <w:rPr>
                          <w:color w:val="FF0000"/>
                        </w:rPr>
                        <w:t>(</w:t>
                      </w:r>
                      <w:r>
                        <w:rPr>
                          <w:color w:val="FF0000"/>
                        </w:rPr>
                        <w:t>1</w:t>
                      </w:r>
                      <w:r w:rsidRPr="00560EB2">
                        <w:rPr>
                          <w:color w:val="FF0000"/>
                        </w:rPr>
                        <w:t>)</w:t>
                      </w:r>
                    </w:p>
                  </w:txbxContent>
                </v:textbox>
              </v:shape>
            </w:pict>
          </mc:Fallback>
        </mc:AlternateContent>
      </w:r>
      <w:r w:rsidR="00824E71" w:rsidRPr="00824E71">
        <w:rPr>
          <w:noProof/>
        </w:rPr>
        <w:drawing>
          <wp:inline distT="0" distB="0" distL="0" distR="0" wp14:anchorId="623A7BB8" wp14:editId="09C0990B">
            <wp:extent cx="6511925" cy="3661410"/>
            <wp:effectExtent l="0" t="0" r="3175" b="0"/>
            <wp:docPr id="1823572004" name="Picture 182357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1925" cy="3661410"/>
                    </a:xfrm>
                    <a:prstGeom prst="rect">
                      <a:avLst/>
                    </a:prstGeom>
                  </pic:spPr>
                </pic:pic>
              </a:graphicData>
            </a:graphic>
          </wp:inline>
        </w:drawing>
      </w:r>
    </w:p>
    <w:p w14:paraId="094F6143" w14:textId="56ACEB68" w:rsidR="00ED4F52" w:rsidRDefault="00ED4F52" w:rsidP="00ED4F52">
      <w:pPr>
        <w:pStyle w:val="HINHANH"/>
      </w:pPr>
      <w:bookmarkStart w:id="79" w:name="_Toc180955994"/>
      <w:r>
        <w:t xml:space="preserve">Hình 3.7: Màn hình </w:t>
      </w:r>
      <w:r w:rsidR="00F71E5C">
        <w:t>Q</w:t>
      </w:r>
      <w:r w:rsidR="00621860">
        <w:t xml:space="preserve">uản lý </w:t>
      </w:r>
      <w:r w:rsidR="00F71E5C">
        <w:t>H</w:t>
      </w:r>
      <w:r w:rsidR="00621860">
        <w:t>óa đơn</w:t>
      </w:r>
      <w:bookmarkEnd w:id="79"/>
    </w:p>
    <w:p w14:paraId="7B38E7A6" w14:textId="4A385E76" w:rsidR="001C75BB" w:rsidRDefault="001C75BB" w:rsidP="001C75BB">
      <w:pPr>
        <w:pStyle w:val="ListParagraph"/>
        <w:numPr>
          <w:ilvl w:val="0"/>
          <w:numId w:val="6"/>
        </w:numPr>
        <w:spacing w:after="120" w:line="360" w:lineRule="auto"/>
        <w:rPr>
          <w:rFonts w:ascii="Times New Roman" w:hAnsi="Times New Roman" w:cs="Times New Roman"/>
          <w:bCs/>
          <w:sz w:val="26"/>
          <w:szCs w:val="26"/>
        </w:rPr>
      </w:pPr>
      <w:r w:rsidRPr="00235D0B">
        <w:rPr>
          <w:rFonts w:ascii="Times New Roman" w:hAnsi="Times New Roman" w:cs="Times New Roman"/>
          <w:bCs/>
          <w:sz w:val="26"/>
          <w:szCs w:val="26"/>
          <w:lang w:val="vi-VN"/>
        </w:rPr>
        <w:t>Chức năng:</w:t>
      </w:r>
      <w:r w:rsidR="00D7362A">
        <w:rPr>
          <w:rFonts w:ascii="Times New Roman" w:hAnsi="Times New Roman" w:cs="Times New Roman"/>
          <w:bCs/>
          <w:sz w:val="26"/>
          <w:szCs w:val="26"/>
        </w:rPr>
        <w:t xml:space="preserve"> cho phép nhân viên tra cứu hóa đơn trong một khoảng thời gian nào đó hoặc tra cứu thông tin hóa đơn theo bất kì tiêu chí nào</w:t>
      </w:r>
      <w:r>
        <w:rPr>
          <w:rFonts w:ascii="Times New Roman" w:hAnsi="Times New Roman" w:cs="Times New Roman"/>
          <w:bCs/>
          <w:sz w:val="26"/>
          <w:szCs w:val="26"/>
        </w:rPr>
        <w:t>.</w:t>
      </w:r>
    </w:p>
    <w:p w14:paraId="511BB63A" w14:textId="77777777" w:rsidR="001C75BB" w:rsidRPr="00546013" w:rsidRDefault="001C75BB" w:rsidP="001C75BB">
      <w:pPr>
        <w:pStyle w:val="ListParagraph"/>
        <w:numPr>
          <w:ilvl w:val="0"/>
          <w:numId w:val="6"/>
        </w:numPr>
        <w:spacing w:after="120" w:line="360" w:lineRule="auto"/>
        <w:rPr>
          <w:rFonts w:ascii="Times New Roman" w:hAnsi="Times New Roman" w:cs="Times New Roman"/>
          <w:bCs/>
          <w:sz w:val="26"/>
          <w:szCs w:val="26"/>
        </w:rPr>
      </w:pPr>
      <w:r>
        <w:rPr>
          <w:rFonts w:ascii="Times New Roman" w:hAnsi="Times New Roman" w:cs="Times New Roman"/>
          <w:bCs/>
          <w:sz w:val="26"/>
          <w:szCs w:val="26"/>
        </w:rPr>
        <w:t xml:space="preserve">Mô tả: </w:t>
      </w:r>
    </w:p>
    <w:p w14:paraId="359D6B14" w14:textId="6225FC4F" w:rsidR="001C75BB" w:rsidRPr="001C75BB" w:rsidRDefault="001C75BB" w:rsidP="001C75BB">
      <w:pPr>
        <w:pStyle w:val="ListParagraph"/>
        <w:numPr>
          <w:ilvl w:val="0"/>
          <w:numId w:val="41"/>
        </w:numPr>
        <w:tabs>
          <w:tab w:val="left" w:pos="1120"/>
        </w:tabs>
        <w:spacing w:after="120" w:line="360" w:lineRule="auto"/>
        <w:jc w:val="both"/>
        <w:rPr>
          <w:rFonts w:ascii="Times New Roman" w:hAnsi="Times New Roman" w:cs="Times New Roman"/>
          <w:bCs/>
          <w:sz w:val="26"/>
          <w:szCs w:val="26"/>
          <w:lang w:val="vi-VN"/>
        </w:rPr>
      </w:pPr>
      <w:r w:rsidRPr="001C75BB">
        <w:rPr>
          <w:rFonts w:ascii="Times New Roman" w:hAnsi="Times New Roman" w:cs="Times New Roman"/>
          <w:bCs/>
          <w:sz w:val="26"/>
          <w:szCs w:val="26"/>
        </w:rPr>
        <w:t xml:space="preserve">Ô chọn ngày tháng năm để </w:t>
      </w:r>
      <w:r>
        <w:rPr>
          <w:rFonts w:ascii="Times New Roman" w:hAnsi="Times New Roman" w:cs="Times New Roman"/>
          <w:bCs/>
          <w:sz w:val="26"/>
          <w:szCs w:val="26"/>
        </w:rPr>
        <w:t>tra cứu hóa đơn.</w:t>
      </w:r>
    </w:p>
    <w:p w14:paraId="13C9B6DF" w14:textId="6D05C35E" w:rsidR="001C75BB" w:rsidRPr="00385646" w:rsidRDefault="001C75BB" w:rsidP="001C75BB">
      <w:pPr>
        <w:pStyle w:val="ListParagraph"/>
        <w:numPr>
          <w:ilvl w:val="0"/>
          <w:numId w:val="41"/>
        </w:numPr>
        <w:spacing w:after="120" w:line="360" w:lineRule="auto"/>
        <w:rPr>
          <w:rFonts w:ascii="Times New Roman" w:hAnsi="Times New Roman" w:cs="Times New Roman"/>
          <w:bCs/>
          <w:sz w:val="26"/>
          <w:szCs w:val="26"/>
          <w:lang w:val="vi-VN"/>
        </w:rPr>
      </w:pPr>
      <w:r>
        <w:rPr>
          <w:rFonts w:ascii="Times New Roman" w:hAnsi="Times New Roman" w:cs="Times New Roman"/>
          <w:bCs/>
          <w:sz w:val="26"/>
          <w:szCs w:val="26"/>
        </w:rPr>
        <w:t xml:space="preserve">Thanh tìm kiếm để có thể tra cứu hóa đơn theo bất kì tiêu chí nào, nếu trùng khớp sẽ hiển thị </w:t>
      </w:r>
      <w:r w:rsidR="00385646">
        <w:rPr>
          <w:rFonts w:ascii="Times New Roman" w:hAnsi="Times New Roman" w:cs="Times New Roman"/>
          <w:bCs/>
          <w:sz w:val="26"/>
          <w:szCs w:val="26"/>
        </w:rPr>
        <w:t>lên bảng danh sách hóa đơn.</w:t>
      </w:r>
    </w:p>
    <w:p w14:paraId="4CE9B319" w14:textId="4B911F25" w:rsidR="00385646" w:rsidRPr="00F71E5C" w:rsidRDefault="00385646" w:rsidP="001C75BB">
      <w:pPr>
        <w:pStyle w:val="ListParagraph"/>
        <w:numPr>
          <w:ilvl w:val="0"/>
          <w:numId w:val="41"/>
        </w:numPr>
        <w:spacing w:after="120" w:line="360" w:lineRule="auto"/>
        <w:rPr>
          <w:rFonts w:ascii="Times New Roman" w:hAnsi="Times New Roman" w:cs="Times New Roman"/>
          <w:bCs/>
          <w:sz w:val="26"/>
          <w:szCs w:val="26"/>
          <w:lang w:val="vi-VN"/>
        </w:rPr>
      </w:pPr>
      <w:r>
        <w:rPr>
          <w:rFonts w:ascii="Times New Roman" w:hAnsi="Times New Roman" w:cs="Times New Roman"/>
          <w:bCs/>
          <w:sz w:val="26"/>
          <w:szCs w:val="26"/>
        </w:rPr>
        <w:t xml:space="preserve">Bảng hiển thị danh sách hóa đơn: chỉ hiển thị danh sách hóa đơn trong </w:t>
      </w:r>
      <w:r w:rsidR="00621860">
        <w:rPr>
          <w:rFonts w:ascii="Times New Roman" w:hAnsi="Times New Roman" w:cs="Times New Roman"/>
          <w:bCs/>
          <w:sz w:val="26"/>
          <w:szCs w:val="26"/>
        </w:rPr>
        <w:t>khoảng</w:t>
      </w:r>
      <w:r>
        <w:rPr>
          <w:rFonts w:ascii="Times New Roman" w:hAnsi="Times New Roman" w:cs="Times New Roman"/>
          <w:bCs/>
          <w:sz w:val="26"/>
          <w:szCs w:val="26"/>
        </w:rPr>
        <w:t xml:space="preserve"> </w:t>
      </w:r>
      <w:r w:rsidR="00621860">
        <w:rPr>
          <w:rFonts w:ascii="Times New Roman" w:hAnsi="Times New Roman" w:cs="Times New Roman"/>
          <w:bCs/>
          <w:sz w:val="26"/>
          <w:szCs w:val="26"/>
        </w:rPr>
        <w:t>thời gian được chọn. Nếu không chọn sẽ không hiển thị hóa đơn nào.</w:t>
      </w:r>
    </w:p>
    <w:p w14:paraId="30B3A407" w14:textId="736D8333" w:rsidR="00F71E5C" w:rsidRPr="00F71E5C" w:rsidRDefault="00F71E5C" w:rsidP="001C75BB">
      <w:pPr>
        <w:pStyle w:val="ListParagraph"/>
        <w:numPr>
          <w:ilvl w:val="0"/>
          <w:numId w:val="41"/>
        </w:numPr>
        <w:spacing w:after="120" w:line="360" w:lineRule="auto"/>
        <w:rPr>
          <w:rFonts w:ascii="Times New Roman" w:hAnsi="Times New Roman" w:cs="Times New Roman"/>
          <w:bCs/>
          <w:sz w:val="26"/>
          <w:szCs w:val="26"/>
          <w:lang w:val="vi-VN"/>
        </w:rPr>
      </w:pPr>
      <w:r>
        <w:rPr>
          <w:rFonts w:ascii="Times New Roman" w:hAnsi="Times New Roman" w:cs="Times New Roman"/>
          <w:bCs/>
          <w:sz w:val="26"/>
          <w:szCs w:val="26"/>
        </w:rPr>
        <w:t>Thanh điều hướng: Di chuyển đến những màn hình khác khi nhấn vào.</w:t>
      </w:r>
    </w:p>
    <w:p w14:paraId="2FD65E9F" w14:textId="7DDE2948" w:rsidR="00F71E5C" w:rsidRPr="001C75BB" w:rsidRDefault="00F71E5C" w:rsidP="001C75BB">
      <w:pPr>
        <w:pStyle w:val="ListParagraph"/>
        <w:numPr>
          <w:ilvl w:val="0"/>
          <w:numId w:val="41"/>
        </w:numPr>
        <w:spacing w:after="120" w:line="360" w:lineRule="auto"/>
        <w:rPr>
          <w:rFonts w:ascii="Times New Roman" w:hAnsi="Times New Roman" w:cs="Times New Roman"/>
          <w:bCs/>
          <w:sz w:val="26"/>
          <w:szCs w:val="26"/>
          <w:lang w:val="vi-VN"/>
        </w:rPr>
      </w:pPr>
      <w:r>
        <w:rPr>
          <w:rFonts w:ascii="Times New Roman" w:hAnsi="Times New Roman" w:cs="Times New Roman"/>
          <w:bCs/>
          <w:sz w:val="26"/>
          <w:szCs w:val="26"/>
        </w:rPr>
        <w:t>Nút thu gọn: Khi nhấn vào nút thanh điều hướng thu gọn.</w:t>
      </w:r>
    </w:p>
    <w:p w14:paraId="3458EBD3" w14:textId="1FCF4ECF" w:rsidR="00724F1B" w:rsidRPr="00724F1B" w:rsidRDefault="00724F1B" w:rsidP="00724F1B">
      <w:pPr>
        <w:rPr>
          <w:highlight w:val="yellow"/>
        </w:rPr>
      </w:pPr>
    </w:p>
    <w:p w14:paraId="582ECBFF" w14:textId="1C2430E9" w:rsidR="00806A0B" w:rsidRPr="00F71E5C" w:rsidRDefault="00806A0B" w:rsidP="00806A0B">
      <w:pPr>
        <w:pStyle w:val="Heading2"/>
        <w:numPr>
          <w:ilvl w:val="0"/>
          <w:numId w:val="1"/>
        </w:numPr>
        <w:spacing w:line="360" w:lineRule="auto"/>
        <w:ind w:left="567"/>
        <w:rPr>
          <w:rFonts w:cs="Times New Roman"/>
        </w:rPr>
      </w:pPr>
      <w:bookmarkStart w:id="80" w:name="_Toc180955961"/>
      <w:r w:rsidRPr="00F71E5C">
        <w:rPr>
          <w:rFonts w:cs="Times New Roman"/>
        </w:rPr>
        <w:lastRenderedPageBreak/>
        <w:t xml:space="preserve">Màn hình </w:t>
      </w:r>
      <w:r w:rsidR="001C4368">
        <w:rPr>
          <w:rFonts w:cs="Times New Roman"/>
        </w:rPr>
        <w:t>Q</w:t>
      </w:r>
      <w:r w:rsidRPr="00F71E5C">
        <w:rPr>
          <w:rFonts w:cs="Times New Roman"/>
        </w:rPr>
        <w:t xml:space="preserve">uản lý </w:t>
      </w:r>
      <w:r w:rsidR="00BF20C8" w:rsidRPr="00F71E5C">
        <w:rPr>
          <w:rFonts w:cs="Times New Roman"/>
        </w:rPr>
        <w:t>K</w:t>
      </w:r>
      <w:r w:rsidRPr="00F71E5C">
        <w:rPr>
          <w:rFonts w:cs="Times New Roman"/>
        </w:rPr>
        <w:t>hách hàng</w:t>
      </w:r>
      <w:bookmarkEnd w:id="80"/>
    </w:p>
    <w:p w14:paraId="1A492C2D" w14:textId="6D5E7F2F" w:rsidR="005421E7" w:rsidRDefault="00F71E5C" w:rsidP="00724F1B">
      <w:pPr>
        <w:rPr>
          <w:highlight w:val="yellow"/>
        </w:rPr>
      </w:pPr>
      <w:r>
        <w:rPr>
          <w:noProof/>
        </w:rPr>
        <mc:AlternateContent>
          <mc:Choice Requires="wps">
            <w:drawing>
              <wp:anchor distT="0" distB="0" distL="114300" distR="114300" simplePos="0" relativeHeight="251658351" behindDoc="0" locked="0" layoutInCell="1" allowOverlap="1" wp14:anchorId="5D421C11" wp14:editId="59BE57CA">
                <wp:simplePos x="0" y="0"/>
                <wp:positionH relativeFrom="column">
                  <wp:posOffset>270510</wp:posOffset>
                </wp:positionH>
                <wp:positionV relativeFrom="paragraph">
                  <wp:posOffset>133985</wp:posOffset>
                </wp:positionV>
                <wp:extent cx="914400" cy="420986"/>
                <wp:effectExtent l="0" t="0" r="0" b="0"/>
                <wp:wrapNone/>
                <wp:docPr id="1744572786" name="Text Box 1744572786"/>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357CA72B" w14:textId="45EFEF6A" w:rsidR="00F71E5C" w:rsidRPr="00560EB2" w:rsidRDefault="00F71E5C" w:rsidP="00F71E5C">
                            <w:pPr>
                              <w:rPr>
                                <w:color w:val="FF0000"/>
                              </w:rPr>
                            </w:pPr>
                            <w:r w:rsidRPr="00560EB2">
                              <w:rPr>
                                <w:color w:val="FF0000"/>
                              </w:rPr>
                              <w:t>(</w:t>
                            </w:r>
                            <w:r>
                              <w:rPr>
                                <w:color w:val="FF0000"/>
                              </w:rPr>
                              <w:t>6</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421C11" id="Text Box 1744572786" o:spid="_x0000_s1111" type="#_x0000_t202" style="position:absolute;margin-left:21.3pt;margin-top:10.55pt;width:1in;height:33.15pt;z-index:25165835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" filled="f" stroked="f" strokeweight=".5pt">
                <v:textbox>
                  <w:txbxContent>
                    <w:p w14:paraId="357CA72B" w14:textId="45EFEF6A" w:rsidR="00F71E5C" w:rsidRPr="00560EB2" w:rsidRDefault="00F71E5C" w:rsidP="00F71E5C">
                      <w:pPr>
                        <w:rPr>
                          <w:color w:val="FF0000"/>
                        </w:rPr>
                      </w:pPr>
                      <w:r w:rsidRPr="00560EB2">
                        <w:rPr>
                          <w:color w:val="FF0000"/>
                        </w:rPr>
                        <w:t>(</w:t>
                      </w:r>
                      <w:r>
                        <w:rPr>
                          <w:color w:val="FF0000"/>
                        </w:rPr>
                        <w:t>6</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350" behindDoc="0" locked="0" layoutInCell="1" allowOverlap="1" wp14:anchorId="47E7BC63" wp14:editId="60053072">
                <wp:simplePos x="0" y="0"/>
                <wp:positionH relativeFrom="margin">
                  <wp:posOffset>22860</wp:posOffset>
                </wp:positionH>
                <wp:positionV relativeFrom="paragraph">
                  <wp:posOffset>451485</wp:posOffset>
                </wp:positionV>
                <wp:extent cx="933450" cy="3238500"/>
                <wp:effectExtent l="0" t="0" r="19050" b="19050"/>
                <wp:wrapNone/>
                <wp:docPr id="1744572785" name="Rectangles 23"/>
                <wp:cNvGraphicFramePr/>
                <a:graphic xmlns:a="http://schemas.openxmlformats.org/drawingml/2006/main">
                  <a:graphicData uri="http://schemas.microsoft.com/office/word/2010/wordprocessingShape">
                    <wps:wsp>
                      <wps:cNvSpPr/>
                      <wps:spPr>
                        <a:xfrm>
                          <a:off x="0" y="0"/>
                          <a:ext cx="933450" cy="323850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327D7D3C" w14:textId="77777777" w:rsidR="00F71E5C" w:rsidRDefault="00F71E5C" w:rsidP="00F71E5C">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7E7BC63" id="_x0000_s1112" style="position:absolute;margin-left:1.8pt;margin-top:35.55pt;width:73.5pt;height:255pt;z-index:2516583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" filled="f" strokecolor="red" strokeweight="1pt">
                <v:textbox>
                  <w:txbxContent>
                    <w:p w14:paraId="327D7D3C" w14:textId="77777777" w:rsidR="00F71E5C" w:rsidRDefault="00F71E5C" w:rsidP="00F71E5C">
                      <w:pPr>
                        <w:jc w:val="center"/>
                        <w:rPr>
                          <w:color w:val="FFFFFF" w:themeColor="background1"/>
                        </w:rPr>
                      </w:pPr>
                    </w:p>
                  </w:txbxContent>
                </v:textbox>
                <w10:wrap anchorx="margin"/>
              </v:rect>
            </w:pict>
          </mc:Fallback>
        </mc:AlternateContent>
      </w:r>
      <w:r w:rsidR="00B71691">
        <w:rPr>
          <w:noProof/>
        </w:rPr>
        <mc:AlternateContent>
          <mc:Choice Requires="wps">
            <w:drawing>
              <wp:anchor distT="0" distB="0" distL="114300" distR="114300" simplePos="0" relativeHeight="251658328" behindDoc="0" locked="0" layoutInCell="1" allowOverlap="1" wp14:anchorId="408DC438" wp14:editId="241A953D">
                <wp:simplePos x="0" y="0"/>
                <wp:positionH relativeFrom="column">
                  <wp:posOffset>557335</wp:posOffset>
                </wp:positionH>
                <wp:positionV relativeFrom="paragraph">
                  <wp:posOffset>1420104</wp:posOffset>
                </wp:positionV>
                <wp:extent cx="914400" cy="420986"/>
                <wp:effectExtent l="0" t="0" r="0" b="0"/>
                <wp:wrapNone/>
                <wp:docPr id="48" name="Text Box 48"/>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0070CB5B" w14:textId="7E177B7D" w:rsidR="005421E7" w:rsidRPr="00560EB2" w:rsidRDefault="005421E7" w:rsidP="005421E7">
                            <w:pPr>
                              <w:rPr>
                                <w:color w:val="FF0000"/>
                              </w:rPr>
                            </w:pPr>
                            <w:r w:rsidRPr="00560EB2">
                              <w:rPr>
                                <w:color w:val="FF0000"/>
                              </w:rPr>
                              <w:t>(</w:t>
                            </w:r>
                            <w:r>
                              <w:rPr>
                                <w:color w:val="FF0000"/>
                              </w:rPr>
                              <w:t>5</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8DC438" id="Text Box 48" o:spid="_x0000_s1113" type="#_x0000_t202" style="position:absolute;margin-left:43.9pt;margin-top:111.8pt;width:1in;height:33.15pt;z-index:251658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" filled="f" stroked="f" strokeweight=".5pt">
                <v:textbox>
                  <w:txbxContent>
                    <w:p w14:paraId="0070CB5B" w14:textId="7E177B7D" w:rsidR="005421E7" w:rsidRPr="00560EB2" w:rsidRDefault="005421E7" w:rsidP="005421E7">
                      <w:pPr>
                        <w:rPr>
                          <w:color w:val="FF0000"/>
                        </w:rPr>
                      </w:pPr>
                      <w:r w:rsidRPr="00560EB2">
                        <w:rPr>
                          <w:color w:val="FF0000"/>
                        </w:rPr>
                        <w:t>(</w:t>
                      </w:r>
                      <w:r>
                        <w:rPr>
                          <w:color w:val="FF0000"/>
                        </w:rPr>
                        <w:t>5</w:t>
                      </w:r>
                      <w:r w:rsidRPr="00560EB2">
                        <w:rPr>
                          <w:color w:val="FF0000"/>
                        </w:rPr>
                        <w:t>)</w:t>
                      </w:r>
                    </w:p>
                  </w:txbxContent>
                </v:textbox>
              </v:shape>
            </w:pict>
          </mc:Fallback>
        </mc:AlternateContent>
      </w:r>
      <w:r w:rsidR="00B71691">
        <w:rPr>
          <w:noProof/>
        </w:rPr>
        <mc:AlternateContent>
          <mc:Choice Requires="wps">
            <w:drawing>
              <wp:anchor distT="0" distB="0" distL="114300" distR="114300" simplePos="0" relativeHeight="251658327" behindDoc="0" locked="0" layoutInCell="1" allowOverlap="1" wp14:anchorId="56E666D5" wp14:editId="532DAF82">
                <wp:simplePos x="0" y="0"/>
                <wp:positionH relativeFrom="column">
                  <wp:posOffset>2746180</wp:posOffset>
                </wp:positionH>
                <wp:positionV relativeFrom="paragraph">
                  <wp:posOffset>1682896</wp:posOffset>
                </wp:positionV>
                <wp:extent cx="914400" cy="420986"/>
                <wp:effectExtent l="0" t="0" r="0" b="0"/>
                <wp:wrapNone/>
                <wp:docPr id="47" name="Text Box 47"/>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618BAFEE" w14:textId="1F99FD3F" w:rsidR="005421E7" w:rsidRPr="00560EB2" w:rsidRDefault="005421E7" w:rsidP="005421E7">
                            <w:pPr>
                              <w:rPr>
                                <w:color w:val="FF0000"/>
                              </w:rPr>
                            </w:pPr>
                            <w:r w:rsidRPr="00560EB2">
                              <w:rPr>
                                <w:color w:val="FF0000"/>
                              </w:rPr>
                              <w:t>(</w:t>
                            </w:r>
                            <w:r>
                              <w:rPr>
                                <w:color w:val="FF0000"/>
                              </w:rPr>
                              <w:t>4</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E666D5" id="Text Box 47" o:spid="_x0000_s1114" type="#_x0000_t202" style="position:absolute;margin-left:216.25pt;margin-top:132.5pt;width:1in;height:33.15pt;z-index:25165832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" filled="f" stroked="f" strokeweight=".5pt">
                <v:textbox>
                  <w:txbxContent>
                    <w:p w14:paraId="618BAFEE" w14:textId="1F99FD3F" w:rsidR="005421E7" w:rsidRPr="00560EB2" w:rsidRDefault="005421E7" w:rsidP="005421E7">
                      <w:pPr>
                        <w:rPr>
                          <w:color w:val="FF0000"/>
                        </w:rPr>
                      </w:pPr>
                      <w:r w:rsidRPr="00560EB2">
                        <w:rPr>
                          <w:color w:val="FF0000"/>
                        </w:rPr>
                        <w:t>(</w:t>
                      </w:r>
                      <w:r>
                        <w:rPr>
                          <w:color w:val="FF0000"/>
                        </w:rPr>
                        <w:t>4</w:t>
                      </w:r>
                      <w:r w:rsidRPr="00560EB2">
                        <w:rPr>
                          <w:color w:val="FF0000"/>
                        </w:rPr>
                        <w:t>)</w:t>
                      </w:r>
                    </w:p>
                  </w:txbxContent>
                </v:textbox>
              </v:shape>
            </w:pict>
          </mc:Fallback>
        </mc:AlternateContent>
      </w:r>
      <w:r w:rsidR="00B71691">
        <w:rPr>
          <w:noProof/>
        </w:rPr>
        <mc:AlternateContent>
          <mc:Choice Requires="wps">
            <w:drawing>
              <wp:anchor distT="0" distB="0" distL="114300" distR="114300" simplePos="0" relativeHeight="251658326" behindDoc="0" locked="0" layoutInCell="1" allowOverlap="1" wp14:anchorId="2A72670F" wp14:editId="2E05D7C7">
                <wp:simplePos x="0" y="0"/>
                <wp:positionH relativeFrom="column">
                  <wp:posOffset>4450960</wp:posOffset>
                </wp:positionH>
                <wp:positionV relativeFrom="paragraph">
                  <wp:posOffset>921483</wp:posOffset>
                </wp:positionV>
                <wp:extent cx="914400" cy="420986"/>
                <wp:effectExtent l="0" t="0" r="0" b="0"/>
                <wp:wrapNone/>
                <wp:docPr id="46" name="Text Box 46"/>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15155386" w14:textId="463B71DC" w:rsidR="005421E7" w:rsidRPr="00560EB2" w:rsidRDefault="005421E7" w:rsidP="005421E7">
                            <w:pPr>
                              <w:rPr>
                                <w:color w:val="FF0000"/>
                              </w:rPr>
                            </w:pPr>
                            <w:r w:rsidRPr="00560EB2">
                              <w:rPr>
                                <w:color w:val="FF0000"/>
                              </w:rPr>
                              <w:t>(</w:t>
                            </w:r>
                            <w:r>
                              <w:rPr>
                                <w:color w:val="FF0000"/>
                              </w:rPr>
                              <w:t>3</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2670F" id="Text Box 46" o:spid="_x0000_s1115" type="#_x0000_t202" style="position:absolute;margin-left:350.45pt;margin-top:72.55pt;width:1in;height:33.15pt;z-index:25165832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" filled="f" stroked="f" strokeweight=".5pt">
                <v:textbox>
                  <w:txbxContent>
                    <w:p w14:paraId="15155386" w14:textId="463B71DC" w:rsidR="005421E7" w:rsidRPr="00560EB2" w:rsidRDefault="005421E7" w:rsidP="005421E7">
                      <w:pPr>
                        <w:rPr>
                          <w:color w:val="FF0000"/>
                        </w:rPr>
                      </w:pPr>
                      <w:r w:rsidRPr="00560EB2">
                        <w:rPr>
                          <w:color w:val="FF0000"/>
                        </w:rPr>
                        <w:t>(</w:t>
                      </w:r>
                      <w:r>
                        <w:rPr>
                          <w:color w:val="FF0000"/>
                        </w:rPr>
                        <w:t>3</w:t>
                      </w:r>
                      <w:r w:rsidRPr="00560EB2">
                        <w:rPr>
                          <w:color w:val="FF0000"/>
                        </w:rPr>
                        <w:t>)</w:t>
                      </w:r>
                    </w:p>
                  </w:txbxContent>
                </v:textbox>
              </v:shape>
            </w:pict>
          </mc:Fallback>
        </mc:AlternateContent>
      </w:r>
      <w:r w:rsidR="00B71691">
        <w:rPr>
          <w:noProof/>
        </w:rPr>
        <mc:AlternateContent>
          <mc:Choice Requires="wps">
            <w:drawing>
              <wp:anchor distT="0" distB="0" distL="114300" distR="114300" simplePos="0" relativeHeight="251658325" behindDoc="0" locked="0" layoutInCell="1" allowOverlap="1" wp14:anchorId="1963D7D2" wp14:editId="261BCA5C">
                <wp:simplePos x="0" y="0"/>
                <wp:positionH relativeFrom="column">
                  <wp:posOffset>2939854</wp:posOffset>
                </wp:positionH>
                <wp:positionV relativeFrom="paragraph">
                  <wp:posOffset>753452</wp:posOffset>
                </wp:positionV>
                <wp:extent cx="914400" cy="420986"/>
                <wp:effectExtent l="0" t="0" r="0" b="0"/>
                <wp:wrapNone/>
                <wp:docPr id="45" name="Text Box 45"/>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26FA7EA9" w14:textId="178A8784" w:rsidR="005421E7" w:rsidRPr="00560EB2" w:rsidRDefault="005421E7" w:rsidP="005421E7">
                            <w:pPr>
                              <w:rPr>
                                <w:color w:val="FF0000"/>
                              </w:rPr>
                            </w:pPr>
                            <w:r w:rsidRPr="00560EB2">
                              <w:rPr>
                                <w:color w:val="FF0000"/>
                              </w:rPr>
                              <w:t>(</w:t>
                            </w:r>
                            <w:r>
                              <w:rPr>
                                <w:color w:val="FF0000"/>
                              </w:rPr>
                              <w:t>2</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3D7D2" id="Text Box 45" o:spid="_x0000_s1116" type="#_x0000_t202" style="position:absolute;margin-left:231.5pt;margin-top:59.35pt;width:1in;height:33.15pt;z-index:25165832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" filled="f" stroked="f" strokeweight=".5pt">
                <v:textbox>
                  <w:txbxContent>
                    <w:p w14:paraId="26FA7EA9" w14:textId="178A8784" w:rsidR="005421E7" w:rsidRPr="00560EB2" w:rsidRDefault="005421E7" w:rsidP="005421E7">
                      <w:pPr>
                        <w:rPr>
                          <w:color w:val="FF0000"/>
                        </w:rPr>
                      </w:pPr>
                      <w:r w:rsidRPr="00560EB2">
                        <w:rPr>
                          <w:color w:val="FF0000"/>
                        </w:rPr>
                        <w:t>(</w:t>
                      </w:r>
                      <w:r>
                        <w:rPr>
                          <w:color w:val="FF0000"/>
                        </w:rPr>
                        <w:t>2</w:t>
                      </w:r>
                      <w:r w:rsidRPr="00560EB2">
                        <w:rPr>
                          <w:color w:val="FF0000"/>
                        </w:rPr>
                        <w:t>)</w:t>
                      </w:r>
                    </w:p>
                  </w:txbxContent>
                </v:textbox>
              </v:shape>
            </w:pict>
          </mc:Fallback>
        </mc:AlternateContent>
      </w:r>
      <w:r w:rsidR="00B71691">
        <w:rPr>
          <w:noProof/>
        </w:rPr>
        <mc:AlternateContent>
          <mc:Choice Requires="wps">
            <w:drawing>
              <wp:anchor distT="0" distB="0" distL="114300" distR="114300" simplePos="0" relativeHeight="251658324" behindDoc="0" locked="0" layoutInCell="1" allowOverlap="1" wp14:anchorId="44C93C3D" wp14:editId="3585F16D">
                <wp:simplePos x="0" y="0"/>
                <wp:positionH relativeFrom="column">
                  <wp:posOffset>1991067</wp:posOffset>
                </wp:positionH>
                <wp:positionV relativeFrom="paragraph">
                  <wp:posOffset>783541</wp:posOffset>
                </wp:positionV>
                <wp:extent cx="914400" cy="420986"/>
                <wp:effectExtent l="0" t="0" r="0" b="0"/>
                <wp:wrapNone/>
                <wp:docPr id="44" name="Text Box 44"/>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6B18E373" w14:textId="0581DDD1" w:rsidR="005421E7" w:rsidRPr="00560EB2" w:rsidRDefault="005421E7" w:rsidP="005421E7">
                            <w:pPr>
                              <w:rPr>
                                <w:color w:val="FF0000"/>
                              </w:rPr>
                            </w:pPr>
                            <w:r w:rsidRPr="00560EB2">
                              <w:rPr>
                                <w:color w:val="FF0000"/>
                              </w:rPr>
                              <w:t>(</w:t>
                            </w:r>
                            <w:r>
                              <w:rPr>
                                <w:color w:val="FF0000"/>
                              </w:rPr>
                              <w:t>1</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C93C3D" id="Text Box 44" o:spid="_x0000_s1117" type="#_x0000_t202" style="position:absolute;margin-left:156.8pt;margin-top:61.7pt;width:1in;height:33.15pt;z-index:2516583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" filled="f" stroked="f" strokeweight=".5pt">
                <v:textbox>
                  <w:txbxContent>
                    <w:p w14:paraId="6B18E373" w14:textId="0581DDD1" w:rsidR="005421E7" w:rsidRPr="00560EB2" w:rsidRDefault="005421E7" w:rsidP="005421E7">
                      <w:pPr>
                        <w:rPr>
                          <w:color w:val="FF0000"/>
                        </w:rPr>
                      </w:pPr>
                      <w:r w:rsidRPr="00560EB2">
                        <w:rPr>
                          <w:color w:val="FF0000"/>
                        </w:rPr>
                        <w:t>(</w:t>
                      </w:r>
                      <w:r>
                        <w:rPr>
                          <w:color w:val="FF0000"/>
                        </w:rPr>
                        <w:t>1</w:t>
                      </w:r>
                      <w:r w:rsidRPr="00560EB2">
                        <w:rPr>
                          <w:color w:val="FF0000"/>
                        </w:rPr>
                        <w:t>)</w:t>
                      </w:r>
                    </w:p>
                  </w:txbxContent>
                </v:textbox>
              </v:shape>
            </w:pict>
          </mc:Fallback>
        </mc:AlternateContent>
      </w:r>
      <w:r w:rsidR="00B71691" w:rsidRPr="00B71691">
        <w:rPr>
          <w:noProof/>
        </w:rPr>
        <w:drawing>
          <wp:inline distT="0" distB="0" distL="0" distR="0" wp14:anchorId="04344AE9" wp14:editId="00B463F4">
            <wp:extent cx="6511925" cy="366331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11925" cy="3663315"/>
                    </a:xfrm>
                    <a:prstGeom prst="rect">
                      <a:avLst/>
                    </a:prstGeom>
                  </pic:spPr>
                </pic:pic>
              </a:graphicData>
            </a:graphic>
          </wp:inline>
        </w:drawing>
      </w:r>
    </w:p>
    <w:p w14:paraId="39B25B6B" w14:textId="67F3CD2C" w:rsidR="005421E7" w:rsidRPr="005421E7" w:rsidRDefault="005421E7" w:rsidP="005421E7">
      <w:pPr>
        <w:pStyle w:val="HINHANH"/>
      </w:pPr>
      <w:bookmarkStart w:id="81" w:name="_Toc180955995"/>
      <w:r>
        <w:t>Hình 3.</w:t>
      </w:r>
      <w:r w:rsidR="006F555D">
        <w:t>8</w:t>
      </w:r>
      <w:r>
        <w:t xml:space="preserve">: Màn hình </w:t>
      </w:r>
      <w:r w:rsidR="00F71E5C">
        <w:t>Q</w:t>
      </w:r>
      <w:r>
        <w:t xml:space="preserve">uản lý </w:t>
      </w:r>
      <w:r w:rsidR="00F71E5C">
        <w:t>Khách hàng</w:t>
      </w:r>
      <w:bookmarkEnd w:id="81"/>
    </w:p>
    <w:p w14:paraId="1B9F972E" w14:textId="1459C5C7" w:rsidR="005421E7" w:rsidRPr="00A03ACA" w:rsidRDefault="005421E7" w:rsidP="005421E7">
      <w:pPr>
        <w:pStyle w:val="ListParagraph"/>
        <w:numPr>
          <w:ilvl w:val="0"/>
          <w:numId w:val="8"/>
        </w:numPr>
        <w:spacing w:after="120" w:line="360" w:lineRule="auto"/>
        <w:jc w:val="both"/>
        <w:rPr>
          <w:rFonts w:ascii="Times New Roman" w:hAnsi="Times New Roman" w:cs="Times New Roman"/>
          <w:sz w:val="26"/>
          <w:szCs w:val="26"/>
        </w:rPr>
      </w:pPr>
      <w:r w:rsidRPr="00A03ACA">
        <w:rPr>
          <w:rFonts w:ascii="Times New Roman" w:hAnsi="Times New Roman" w:cs="Times New Roman"/>
          <w:bCs/>
          <w:sz w:val="26"/>
          <w:szCs w:val="26"/>
          <w:lang w:val="vi-VN"/>
        </w:rPr>
        <w:t xml:space="preserve">Chức năng: </w:t>
      </w:r>
      <w:r>
        <w:rPr>
          <w:rFonts w:ascii="Times New Roman" w:hAnsi="Times New Roman" w:cs="Times New Roman"/>
          <w:sz w:val="26"/>
          <w:szCs w:val="26"/>
        </w:rPr>
        <w:t xml:space="preserve">cho phép nhân viên </w:t>
      </w:r>
      <w:r w:rsidR="006F555D">
        <w:rPr>
          <w:rFonts w:ascii="Times New Roman" w:hAnsi="Times New Roman" w:cs="Times New Roman"/>
          <w:sz w:val="26"/>
          <w:szCs w:val="26"/>
        </w:rPr>
        <w:t>tra cứu thông tin khách hàng hoặc có thể in danh sách khách hàng có trong hệ thống</w:t>
      </w:r>
      <w:r w:rsidR="00123BA6">
        <w:rPr>
          <w:rFonts w:ascii="Times New Roman" w:hAnsi="Times New Roman" w:cs="Times New Roman"/>
          <w:sz w:val="26"/>
          <w:szCs w:val="26"/>
        </w:rPr>
        <w:t>.</w:t>
      </w:r>
    </w:p>
    <w:p w14:paraId="547776EF" w14:textId="77777777" w:rsidR="005421E7" w:rsidRPr="00280EA0" w:rsidRDefault="005421E7" w:rsidP="005421E7">
      <w:pPr>
        <w:pStyle w:val="ListParagraph"/>
        <w:numPr>
          <w:ilvl w:val="0"/>
          <w:numId w:val="8"/>
        </w:numPr>
        <w:spacing w:after="120"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Mô tả: </w:t>
      </w:r>
    </w:p>
    <w:p w14:paraId="061A83A6" w14:textId="52096323" w:rsidR="005421E7" w:rsidRPr="005421E7" w:rsidRDefault="00123BA6" w:rsidP="005421E7">
      <w:pPr>
        <w:pStyle w:val="ListParagraph"/>
        <w:numPr>
          <w:ilvl w:val="0"/>
          <w:numId w:val="42"/>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Nút</w:t>
      </w:r>
      <w:r w:rsidR="005421E7" w:rsidRPr="005421E7">
        <w:rPr>
          <w:rFonts w:ascii="Times New Roman" w:hAnsi="Times New Roman" w:cs="Times New Roman"/>
          <w:bCs/>
          <w:sz w:val="26"/>
          <w:szCs w:val="26"/>
        </w:rPr>
        <w:t xml:space="preserve"> thêm </w:t>
      </w:r>
      <w:r w:rsidR="005421E7">
        <w:rPr>
          <w:rFonts w:ascii="Times New Roman" w:hAnsi="Times New Roman" w:cs="Times New Roman"/>
          <w:sz w:val="26"/>
          <w:szCs w:val="26"/>
        </w:rPr>
        <w:t>khách hàng</w:t>
      </w:r>
      <w:r w:rsidR="005421E7" w:rsidRPr="005421E7">
        <w:rPr>
          <w:rFonts w:ascii="Times New Roman" w:hAnsi="Times New Roman" w:cs="Times New Roman"/>
          <w:bCs/>
          <w:sz w:val="26"/>
          <w:szCs w:val="26"/>
        </w:rPr>
        <w:t xml:space="preserve"> </w:t>
      </w:r>
      <w:r w:rsidR="000244E2">
        <w:rPr>
          <w:rFonts w:ascii="Times New Roman" w:hAnsi="Times New Roman" w:cs="Times New Roman"/>
          <w:bCs/>
          <w:sz w:val="26"/>
          <w:szCs w:val="26"/>
        </w:rPr>
        <w:t>để</w:t>
      </w:r>
      <w:r w:rsidR="005421E7" w:rsidRPr="005421E7">
        <w:rPr>
          <w:rFonts w:ascii="Times New Roman" w:hAnsi="Times New Roman" w:cs="Times New Roman"/>
          <w:bCs/>
          <w:sz w:val="26"/>
          <w:szCs w:val="26"/>
        </w:rPr>
        <w:t xml:space="preserve"> điều hướng đến màn hình thêm </w:t>
      </w:r>
      <w:r w:rsidR="005421E7">
        <w:rPr>
          <w:rFonts w:ascii="Times New Roman" w:hAnsi="Times New Roman" w:cs="Times New Roman"/>
          <w:sz w:val="26"/>
          <w:szCs w:val="26"/>
        </w:rPr>
        <w:t>khách hàng</w:t>
      </w:r>
      <w:r w:rsidR="005421E7" w:rsidRPr="005421E7">
        <w:rPr>
          <w:rFonts w:ascii="Times New Roman" w:hAnsi="Times New Roman" w:cs="Times New Roman"/>
          <w:bCs/>
          <w:sz w:val="26"/>
          <w:szCs w:val="26"/>
        </w:rPr>
        <w:t xml:space="preserve"> mới.</w:t>
      </w:r>
    </w:p>
    <w:p w14:paraId="23F7A5AE" w14:textId="75487D2A" w:rsidR="005421E7" w:rsidRPr="005421E7" w:rsidRDefault="00123BA6" w:rsidP="005421E7">
      <w:pPr>
        <w:pStyle w:val="ListParagraph"/>
        <w:numPr>
          <w:ilvl w:val="0"/>
          <w:numId w:val="42"/>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Nút</w:t>
      </w:r>
      <w:r w:rsidR="005421E7" w:rsidRPr="005421E7">
        <w:rPr>
          <w:rFonts w:ascii="Times New Roman" w:hAnsi="Times New Roman" w:cs="Times New Roman"/>
          <w:bCs/>
          <w:sz w:val="26"/>
          <w:szCs w:val="26"/>
        </w:rPr>
        <w:t xml:space="preserve"> in danh sách </w:t>
      </w:r>
      <w:r w:rsidR="00083086">
        <w:rPr>
          <w:rFonts w:ascii="Times New Roman" w:hAnsi="Times New Roman" w:cs="Times New Roman"/>
          <w:bCs/>
          <w:sz w:val="26"/>
          <w:szCs w:val="26"/>
        </w:rPr>
        <w:t>khách hàng</w:t>
      </w:r>
      <w:r w:rsidR="005421E7" w:rsidRPr="005421E7">
        <w:rPr>
          <w:rFonts w:ascii="Times New Roman" w:hAnsi="Times New Roman" w:cs="Times New Roman"/>
          <w:bCs/>
          <w:sz w:val="26"/>
          <w:szCs w:val="26"/>
        </w:rPr>
        <w:t xml:space="preserve"> hiện có trong hệ thống ra file PDF.</w:t>
      </w:r>
    </w:p>
    <w:p w14:paraId="6E9BB955" w14:textId="74DBF8E3" w:rsidR="005421E7" w:rsidRPr="005421E7" w:rsidRDefault="005421E7" w:rsidP="005421E7">
      <w:pPr>
        <w:pStyle w:val="ListParagraph"/>
        <w:numPr>
          <w:ilvl w:val="0"/>
          <w:numId w:val="42"/>
        </w:numPr>
        <w:tabs>
          <w:tab w:val="left" w:pos="1120"/>
        </w:tabs>
        <w:spacing w:after="120" w:line="360" w:lineRule="auto"/>
        <w:jc w:val="both"/>
        <w:rPr>
          <w:rFonts w:ascii="Times New Roman" w:hAnsi="Times New Roman" w:cs="Times New Roman"/>
          <w:bCs/>
          <w:sz w:val="26"/>
          <w:szCs w:val="26"/>
          <w:lang w:val="vi-VN"/>
        </w:rPr>
      </w:pPr>
      <w:r w:rsidRPr="005421E7">
        <w:rPr>
          <w:rFonts w:ascii="Times New Roman" w:hAnsi="Times New Roman" w:cs="Times New Roman"/>
          <w:bCs/>
          <w:sz w:val="26"/>
          <w:szCs w:val="26"/>
        </w:rPr>
        <w:t xml:space="preserve">Ô tìm kiếm thông tin </w:t>
      </w:r>
      <w:r w:rsidRPr="005421E7">
        <w:rPr>
          <w:rFonts w:ascii="Times New Roman" w:hAnsi="Times New Roman" w:cs="Times New Roman"/>
          <w:sz w:val="26"/>
          <w:szCs w:val="26"/>
        </w:rPr>
        <w:t>sản phẩm</w:t>
      </w:r>
      <w:r w:rsidRPr="005421E7">
        <w:rPr>
          <w:rFonts w:ascii="Times New Roman" w:hAnsi="Times New Roman" w:cs="Times New Roman"/>
          <w:bCs/>
          <w:sz w:val="26"/>
          <w:szCs w:val="26"/>
        </w:rPr>
        <w:t xml:space="preserve"> tra cứu theo từ khóa ‘mã </w:t>
      </w:r>
      <w:r w:rsidR="00083086">
        <w:rPr>
          <w:rFonts w:ascii="Times New Roman" w:hAnsi="Times New Roman" w:cs="Times New Roman"/>
          <w:bCs/>
          <w:sz w:val="26"/>
          <w:szCs w:val="26"/>
        </w:rPr>
        <w:t>khách hàng</w:t>
      </w:r>
      <w:r w:rsidRPr="005421E7">
        <w:rPr>
          <w:rFonts w:ascii="Times New Roman" w:hAnsi="Times New Roman" w:cs="Times New Roman"/>
          <w:bCs/>
          <w:sz w:val="26"/>
          <w:szCs w:val="26"/>
        </w:rPr>
        <w:t xml:space="preserve">’, ‘tên </w:t>
      </w:r>
      <w:r w:rsidR="00083086">
        <w:rPr>
          <w:rFonts w:ascii="Times New Roman" w:hAnsi="Times New Roman" w:cs="Times New Roman"/>
          <w:bCs/>
          <w:sz w:val="26"/>
          <w:szCs w:val="26"/>
        </w:rPr>
        <w:t>khách hàng</w:t>
      </w:r>
      <w:r w:rsidRPr="005421E7">
        <w:rPr>
          <w:rFonts w:ascii="Times New Roman" w:hAnsi="Times New Roman" w:cs="Times New Roman"/>
          <w:bCs/>
          <w:sz w:val="26"/>
          <w:szCs w:val="26"/>
        </w:rPr>
        <w:t>’ hoặc bất kì kí tự nào.</w:t>
      </w:r>
    </w:p>
    <w:p w14:paraId="6721E9C3" w14:textId="2A56C95E" w:rsidR="005421E7" w:rsidRPr="00F71E5C" w:rsidRDefault="005421E7" w:rsidP="005421E7">
      <w:pPr>
        <w:pStyle w:val="ListParagraph"/>
        <w:numPr>
          <w:ilvl w:val="0"/>
          <w:numId w:val="42"/>
        </w:numPr>
        <w:tabs>
          <w:tab w:val="left" w:pos="1120"/>
        </w:tabs>
        <w:spacing w:after="120" w:line="360" w:lineRule="auto"/>
        <w:jc w:val="both"/>
        <w:rPr>
          <w:rFonts w:ascii="Times New Roman" w:hAnsi="Times New Roman" w:cs="Times New Roman"/>
          <w:bCs/>
          <w:sz w:val="26"/>
          <w:szCs w:val="26"/>
          <w:lang w:val="vi-VN"/>
        </w:rPr>
      </w:pPr>
      <w:r w:rsidRPr="005421E7">
        <w:rPr>
          <w:rFonts w:ascii="Times New Roman" w:hAnsi="Times New Roman" w:cs="Times New Roman"/>
          <w:bCs/>
          <w:sz w:val="26"/>
          <w:szCs w:val="26"/>
        </w:rPr>
        <w:t xml:space="preserve">Bảng hiển thị dữ liệu </w:t>
      </w:r>
      <w:r w:rsidR="00083086">
        <w:rPr>
          <w:rFonts w:ascii="Times New Roman" w:hAnsi="Times New Roman" w:cs="Times New Roman"/>
          <w:bCs/>
          <w:sz w:val="26"/>
          <w:szCs w:val="26"/>
        </w:rPr>
        <w:t>khách hàng</w:t>
      </w:r>
      <w:r w:rsidRPr="005421E7">
        <w:rPr>
          <w:rFonts w:ascii="Times New Roman" w:hAnsi="Times New Roman" w:cs="Times New Roman"/>
          <w:bCs/>
          <w:sz w:val="26"/>
          <w:szCs w:val="26"/>
        </w:rPr>
        <w:t xml:space="preserve"> được tra cứu.</w:t>
      </w:r>
    </w:p>
    <w:p w14:paraId="41A0C0EE" w14:textId="22082983" w:rsidR="00F71E5C" w:rsidRPr="00F71E5C" w:rsidRDefault="00F71E5C" w:rsidP="005421E7">
      <w:pPr>
        <w:pStyle w:val="ListParagraph"/>
        <w:numPr>
          <w:ilvl w:val="0"/>
          <w:numId w:val="42"/>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Thanh điều hướng: Di chuyển đến những màn hình khác khi nhấn vào.</w:t>
      </w:r>
    </w:p>
    <w:p w14:paraId="1AD1108E" w14:textId="3122D3A5" w:rsidR="00F71E5C" w:rsidRPr="005421E7" w:rsidRDefault="00F71E5C" w:rsidP="005421E7">
      <w:pPr>
        <w:pStyle w:val="ListParagraph"/>
        <w:numPr>
          <w:ilvl w:val="0"/>
          <w:numId w:val="42"/>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Nút thu gọn: Khi nhấn vào nút thanh điều hướng thu gọn.</w:t>
      </w:r>
    </w:p>
    <w:p w14:paraId="5B8515BB" w14:textId="77777777" w:rsidR="005421E7" w:rsidRPr="00724F1B" w:rsidRDefault="005421E7" w:rsidP="00724F1B">
      <w:pPr>
        <w:rPr>
          <w:highlight w:val="yellow"/>
        </w:rPr>
      </w:pPr>
    </w:p>
    <w:p w14:paraId="611D0C3D" w14:textId="41C9DC94" w:rsidR="00806A0B" w:rsidRPr="00804D98" w:rsidRDefault="00806A0B" w:rsidP="00806A0B">
      <w:pPr>
        <w:pStyle w:val="Heading2"/>
        <w:numPr>
          <w:ilvl w:val="0"/>
          <w:numId w:val="1"/>
        </w:numPr>
        <w:spacing w:line="360" w:lineRule="auto"/>
        <w:ind w:left="567"/>
        <w:rPr>
          <w:rFonts w:cs="Times New Roman"/>
        </w:rPr>
      </w:pPr>
      <w:bookmarkStart w:id="82" w:name="_Toc180955962"/>
      <w:r w:rsidRPr="00804D98">
        <w:rPr>
          <w:rFonts w:cs="Times New Roman"/>
        </w:rPr>
        <w:lastRenderedPageBreak/>
        <w:t xml:space="preserve">Màn hình </w:t>
      </w:r>
      <w:r w:rsidR="001C4368">
        <w:rPr>
          <w:rFonts w:cs="Times New Roman"/>
        </w:rPr>
        <w:t>T</w:t>
      </w:r>
      <w:r w:rsidRPr="00804D98">
        <w:rPr>
          <w:rFonts w:cs="Times New Roman"/>
        </w:rPr>
        <w:t xml:space="preserve">hêm mới </w:t>
      </w:r>
      <w:r w:rsidR="00BF20C8" w:rsidRPr="00804D98">
        <w:rPr>
          <w:rFonts w:cs="Times New Roman"/>
        </w:rPr>
        <w:t>K</w:t>
      </w:r>
      <w:r w:rsidRPr="00804D98">
        <w:rPr>
          <w:rFonts w:cs="Times New Roman"/>
        </w:rPr>
        <w:t>hách hàng</w:t>
      </w:r>
      <w:bookmarkEnd w:id="82"/>
    </w:p>
    <w:p w14:paraId="3AF25BDA" w14:textId="49210D1A" w:rsidR="000244E2" w:rsidRDefault="000267A4" w:rsidP="00724F1B">
      <w:pPr>
        <w:rPr>
          <w:highlight w:val="yellow"/>
        </w:rPr>
      </w:pPr>
      <w:r>
        <w:rPr>
          <w:noProof/>
        </w:rPr>
        <mc:AlternateContent>
          <mc:Choice Requires="wps">
            <w:drawing>
              <wp:anchor distT="0" distB="0" distL="114300" distR="114300" simplePos="0" relativeHeight="251658362" behindDoc="0" locked="0" layoutInCell="1" allowOverlap="1" wp14:anchorId="70AE4626" wp14:editId="2DA7BA6F">
                <wp:simplePos x="0" y="0"/>
                <wp:positionH relativeFrom="column">
                  <wp:posOffset>270211</wp:posOffset>
                </wp:positionH>
                <wp:positionV relativeFrom="paragraph">
                  <wp:posOffset>22412</wp:posOffset>
                </wp:positionV>
                <wp:extent cx="914400" cy="420986"/>
                <wp:effectExtent l="0" t="0" r="0" b="0"/>
                <wp:wrapNone/>
                <wp:docPr id="1730025728" name="Text Box 1730025728"/>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645640A5" w14:textId="3DAD6DF2" w:rsidR="000267A4" w:rsidRPr="00560EB2" w:rsidRDefault="000267A4" w:rsidP="000267A4">
                            <w:pPr>
                              <w:rPr>
                                <w:color w:val="FF0000"/>
                              </w:rPr>
                            </w:pPr>
                            <w:r w:rsidRPr="00560EB2">
                              <w:rPr>
                                <w:color w:val="FF0000"/>
                              </w:rPr>
                              <w:t>(</w:t>
                            </w:r>
                            <w:r>
                              <w:rPr>
                                <w:color w:val="FF0000"/>
                              </w:rPr>
                              <w:t>10</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E4626" id="Text Box 1730025728" o:spid="_x0000_s1118" type="#_x0000_t202" style="position:absolute;margin-left:21.3pt;margin-top:1.75pt;width:1in;height:33.15pt;z-index:25165836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" filled="f" stroked="f" strokeweight=".5pt">
                <v:textbox>
                  <w:txbxContent>
                    <w:p w14:paraId="645640A5" w14:textId="3DAD6DF2" w:rsidR="000267A4" w:rsidRPr="00560EB2" w:rsidRDefault="000267A4" w:rsidP="000267A4">
                      <w:pPr>
                        <w:rPr>
                          <w:color w:val="FF0000"/>
                        </w:rPr>
                      </w:pPr>
                      <w:r w:rsidRPr="00560EB2">
                        <w:rPr>
                          <w:color w:val="FF0000"/>
                        </w:rPr>
                        <w:t>(</w:t>
                      </w:r>
                      <w:r>
                        <w:rPr>
                          <w:color w:val="FF0000"/>
                        </w:rPr>
                        <w:t>10</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361" behindDoc="0" locked="0" layoutInCell="1" allowOverlap="1" wp14:anchorId="47B935C7" wp14:editId="42C4F16B">
                <wp:simplePos x="0" y="0"/>
                <wp:positionH relativeFrom="column">
                  <wp:posOffset>534894</wp:posOffset>
                </wp:positionH>
                <wp:positionV relativeFrom="paragraph">
                  <wp:posOffset>1429198</wp:posOffset>
                </wp:positionV>
                <wp:extent cx="914400" cy="420986"/>
                <wp:effectExtent l="0" t="0" r="0" b="0"/>
                <wp:wrapNone/>
                <wp:docPr id="1744572799" name="Text Box 1744572799"/>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22132881" w14:textId="5E8FB87F" w:rsidR="000267A4" w:rsidRPr="00560EB2" w:rsidRDefault="000267A4" w:rsidP="000267A4">
                            <w:pPr>
                              <w:rPr>
                                <w:color w:val="FF0000"/>
                              </w:rPr>
                            </w:pPr>
                            <w:r w:rsidRPr="00560EB2">
                              <w:rPr>
                                <w:color w:val="FF0000"/>
                              </w:rPr>
                              <w:t>(</w:t>
                            </w:r>
                            <w:r>
                              <w:rPr>
                                <w:color w:val="FF0000"/>
                              </w:rPr>
                              <w:t>9</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935C7" id="Text Box 1744572799" o:spid="_x0000_s1119" type="#_x0000_t202" style="position:absolute;margin-left:42.1pt;margin-top:112.55pt;width:1in;height:33.15pt;z-index:25165836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" filled="f" stroked="f" strokeweight=".5pt">
                <v:textbox>
                  <w:txbxContent>
                    <w:p w14:paraId="22132881" w14:textId="5E8FB87F" w:rsidR="000267A4" w:rsidRPr="00560EB2" w:rsidRDefault="000267A4" w:rsidP="000267A4">
                      <w:pPr>
                        <w:rPr>
                          <w:color w:val="FF0000"/>
                        </w:rPr>
                      </w:pPr>
                      <w:r w:rsidRPr="00560EB2">
                        <w:rPr>
                          <w:color w:val="FF0000"/>
                        </w:rPr>
                        <w:t>(</w:t>
                      </w:r>
                      <w:r>
                        <w:rPr>
                          <w:color w:val="FF0000"/>
                        </w:rPr>
                        <w:t>9</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360" behindDoc="0" locked="0" layoutInCell="1" allowOverlap="1" wp14:anchorId="51A7E2E0" wp14:editId="3EEA5142">
                <wp:simplePos x="0" y="0"/>
                <wp:positionH relativeFrom="column">
                  <wp:posOffset>2717576</wp:posOffset>
                </wp:positionH>
                <wp:positionV relativeFrom="paragraph">
                  <wp:posOffset>2366682</wp:posOffset>
                </wp:positionV>
                <wp:extent cx="914400" cy="420986"/>
                <wp:effectExtent l="0" t="0" r="0" b="0"/>
                <wp:wrapNone/>
                <wp:docPr id="1744572796" name="Text Box 1744572796"/>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3AE230AB" w14:textId="26011D10" w:rsidR="000267A4" w:rsidRPr="00560EB2" w:rsidRDefault="000267A4" w:rsidP="000267A4">
                            <w:pPr>
                              <w:rPr>
                                <w:color w:val="FF0000"/>
                              </w:rPr>
                            </w:pPr>
                            <w:r w:rsidRPr="00560EB2">
                              <w:rPr>
                                <w:color w:val="FF0000"/>
                              </w:rPr>
                              <w:t>(</w:t>
                            </w:r>
                            <w:r>
                              <w:rPr>
                                <w:color w:val="FF0000"/>
                              </w:rPr>
                              <w:t>8</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A7E2E0" id="Text Box 1744572796" o:spid="_x0000_s1120" type="#_x0000_t202" style="position:absolute;margin-left:214pt;margin-top:186.35pt;width:1in;height:33.15pt;z-index:251658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" filled="f" stroked="f" strokeweight=".5pt">
                <v:textbox>
                  <w:txbxContent>
                    <w:p w14:paraId="3AE230AB" w14:textId="26011D10" w:rsidR="000267A4" w:rsidRPr="00560EB2" w:rsidRDefault="000267A4" w:rsidP="000267A4">
                      <w:pPr>
                        <w:rPr>
                          <w:color w:val="FF0000"/>
                        </w:rPr>
                      </w:pPr>
                      <w:r w:rsidRPr="00560EB2">
                        <w:rPr>
                          <w:color w:val="FF0000"/>
                        </w:rPr>
                        <w:t>(</w:t>
                      </w:r>
                      <w:r>
                        <w:rPr>
                          <w:color w:val="FF0000"/>
                        </w:rPr>
                        <w:t>8</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359" behindDoc="0" locked="0" layoutInCell="1" allowOverlap="1" wp14:anchorId="3415D449" wp14:editId="625E9B0C">
                <wp:simplePos x="0" y="0"/>
                <wp:positionH relativeFrom="column">
                  <wp:posOffset>4160893</wp:posOffset>
                </wp:positionH>
                <wp:positionV relativeFrom="paragraph">
                  <wp:posOffset>1586753</wp:posOffset>
                </wp:positionV>
                <wp:extent cx="914400" cy="420986"/>
                <wp:effectExtent l="0" t="0" r="0" b="0"/>
                <wp:wrapNone/>
                <wp:docPr id="1744572795" name="Text Box 1744572795"/>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01093FE2" w14:textId="5787B127" w:rsidR="000267A4" w:rsidRPr="00560EB2" w:rsidRDefault="000267A4" w:rsidP="000267A4">
                            <w:pPr>
                              <w:rPr>
                                <w:color w:val="FF0000"/>
                              </w:rPr>
                            </w:pPr>
                            <w:r w:rsidRPr="00560EB2">
                              <w:rPr>
                                <w:color w:val="FF0000"/>
                              </w:rPr>
                              <w:t>(</w:t>
                            </w:r>
                            <w:r>
                              <w:rPr>
                                <w:color w:val="FF0000"/>
                              </w:rPr>
                              <w:t>7</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15D449" id="Text Box 1744572795" o:spid="_x0000_s1121" type="#_x0000_t202" style="position:absolute;margin-left:327.65pt;margin-top:124.95pt;width:1in;height:33.15pt;z-index:25165835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" filled="f" stroked="f" strokeweight=".5pt">
                <v:textbox>
                  <w:txbxContent>
                    <w:p w14:paraId="01093FE2" w14:textId="5787B127" w:rsidR="000267A4" w:rsidRPr="00560EB2" w:rsidRDefault="000267A4" w:rsidP="000267A4">
                      <w:pPr>
                        <w:rPr>
                          <w:color w:val="FF0000"/>
                        </w:rPr>
                      </w:pPr>
                      <w:r w:rsidRPr="00560EB2">
                        <w:rPr>
                          <w:color w:val="FF0000"/>
                        </w:rPr>
                        <w:t>(</w:t>
                      </w:r>
                      <w:r>
                        <w:rPr>
                          <w:color w:val="FF0000"/>
                        </w:rPr>
                        <w:t>7</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358" behindDoc="0" locked="0" layoutInCell="1" allowOverlap="1" wp14:anchorId="734F3427" wp14:editId="27229E27">
                <wp:simplePos x="0" y="0"/>
                <wp:positionH relativeFrom="column">
                  <wp:posOffset>4967717</wp:posOffset>
                </wp:positionH>
                <wp:positionV relativeFrom="paragraph">
                  <wp:posOffset>1286435</wp:posOffset>
                </wp:positionV>
                <wp:extent cx="914400" cy="420986"/>
                <wp:effectExtent l="0" t="0" r="0" b="0"/>
                <wp:wrapNone/>
                <wp:docPr id="1744572794" name="Text Box 1744572794"/>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147AFAB6" w14:textId="5D664C75" w:rsidR="000267A4" w:rsidRPr="00560EB2" w:rsidRDefault="000267A4" w:rsidP="000267A4">
                            <w:pPr>
                              <w:rPr>
                                <w:color w:val="FF0000"/>
                              </w:rPr>
                            </w:pPr>
                            <w:r w:rsidRPr="00560EB2">
                              <w:rPr>
                                <w:color w:val="FF0000"/>
                              </w:rPr>
                              <w:t>(</w:t>
                            </w:r>
                            <w:r>
                              <w:rPr>
                                <w:color w:val="FF0000"/>
                              </w:rPr>
                              <w:t>6</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4F3427" id="Text Box 1744572794" o:spid="_x0000_s1122" type="#_x0000_t202" style="position:absolute;margin-left:391.15pt;margin-top:101.3pt;width:1in;height:33.15pt;z-index:25165835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" filled="f" stroked="f" strokeweight=".5pt">
                <v:textbox>
                  <w:txbxContent>
                    <w:p w14:paraId="147AFAB6" w14:textId="5D664C75" w:rsidR="000267A4" w:rsidRPr="00560EB2" w:rsidRDefault="000267A4" w:rsidP="000267A4">
                      <w:pPr>
                        <w:rPr>
                          <w:color w:val="FF0000"/>
                        </w:rPr>
                      </w:pPr>
                      <w:r w:rsidRPr="00560EB2">
                        <w:rPr>
                          <w:color w:val="FF0000"/>
                        </w:rPr>
                        <w:t>(</w:t>
                      </w:r>
                      <w:r>
                        <w:rPr>
                          <w:color w:val="FF0000"/>
                        </w:rPr>
                        <w:t>6</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357" behindDoc="0" locked="0" layoutInCell="1" allowOverlap="1" wp14:anchorId="333FDA9A" wp14:editId="0A26BDB4">
                <wp:simplePos x="0" y="0"/>
                <wp:positionH relativeFrom="column">
                  <wp:posOffset>4922894</wp:posOffset>
                </wp:positionH>
                <wp:positionV relativeFrom="paragraph">
                  <wp:posOffset>972671</wp:posOffset>
                </wp:positionV>
                <wp:extent cx="914400" cy="420986"/>
                <wp:effectExtent l="0" t="0" r="0" b="0"/>
                <wp:wrapNone/>
                <wp:docPr id="1744572793" name="Text Box 1744572793"/>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2DC52CBD" w14:textId="6FE524E6" w:rsidR="000267A4" w:rsidRPr="00560EB2" w:rsidRDefault="000267A4" w:rsidP="000267A4">
                            <w:pPr>
                              <w:rPr>
                                <w:color w:val="FF0000"/>
                              </w:rPr>
                            </w:pPr>
                            <w:r w:rsidRPr="00560EB2">
                              <w:rPr>
                                <w:color w:val="FF0000"/>
                              </w:rPr>
                              <w:t>(</w:t>
                            </w:r>
                            <w:r>
                              <w:rPr>
                                <w:color w:val="FF0000"/>
                              </w:rPr>
                              <w:t>5</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3FDA9A" id="Text Box 1744572793" o:spid="_x0000_s1123" type="#_x0000_t202" style="position:absolute;margin-left:387.65pt;margin-top:76.6pt;width:1in;height:33.15pt;z-index:25165835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" filled="f" stroked="f" strokeweight=".5pt">
                <v:textbox>
                  <w:txbxContent>
                    <w:p w14:paraId="2DC52CBD" w14:textId="6FE524E6" w:rsidR="000267A4" w:rsidRPr="00560EB2" w:rsidRDefault="000267A4" w:rsidP="000267A4">
                      <w:pPr>
                        <w:rPr>
                          <w:color w:val="FF0000"/>
                        </w:rPr>
                      </w:pPr>
                      <w:r w:rsidRPr="00560EB2">
                        <w:rPr>
                          <w:color w:val="FF0000"/>
                        </w:rPr>
                        <w:t>(</w:t>
                      </w:r>
                      <w:r>
                        <w:rPr>
                          <w:color w:val="FF0000"/>
                        </w:rPr>
                        <w:t>5</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355" behindDoc="0" locked="0" layoutInCell="1" allowOverlap="1" wp14:anchorId="7DDECE94" wp14:editId="2ED181C0">
                <wp:simplePos x="0" y="0"/>
                <wp:positionH relativeFrom="column">
                  <wp:posOffset>2708125</wp:posOffset>
                </wp:positionH>
                <wp:positionV relativeFrom="paragraph">
                  <wp:posOffset>1294952</wp:posOffset>
                </wp:positionV>
                <wp:extent cx="914400" cy="420986"/>
                <wp:effectExtent l="0" t="0" r="0" b="0"/>
                <wp:wrapNone/>
                <wp:docPr id="1744572791" name="Text Box 1744572791"/>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391C836B" w14:textId="5C114610" w:rsidR="00F71E5C" w:rsidRPr="00560EB2" w:rsidRDefault="00F71E5C" w:rsidP="00F71E5C">
                            <w:pPr>
                              <w:rPr>
                                <w:color w:val="FF0000"/>
                              </w:rPr>
                            </w:pPr>
                            <w:r w:rsidRPr="00560EB2">
                              <w:rPr>
                                <w:color w:val="FF0000"/>
                              </w:rPr>
                              <w:t>(</w:t>
                            </w:r>
                            <w:r>
                              <w:rPr>
                                <w:color w:val="FF0000"/>
                              </w:rPr>
                              <w:t>3</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ECE94" id="Text Box 1744572791" o:spid="_x0000_s1124" type="#_x0000_t202" style="position:absolute;margin-left:213.25pt;margin-top:101.95pt;width:1in;height:33.15pt;z-index:25165835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" filled="f" stroked="f" strokeweight=".5pt">
                <v:textbox>
                  <w:txbxContent>
                    <w:p w14:paraId="391C836B" w14:textId="5C114610" w:rsidR="00F71E5C" w:rsidRPr="00560EB2" w:rsidRDefault="00F71E5C" w:rsidP="00F71E5C">
                      <w:pPr>
                        <w:rPr>
                          <w:color w:val="FF0000"/>
                        </w:rPr>
                      </w:pPr>
                      <w:r w:rsidRPr="00560EB2">
                        <w:rPr>
                          <w:color w:val="FF0000"/>
                        </w:rPr>
                        <w:t>(</w:t>
                      </w:r>
                      <w:r>
                        <w:rPr>
                          <w:color w:val="FF0000"/>
                        </w:rPr>
                        <w:t>3</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354" behindDoc="0" locked="0" layoutInCell="1" allowOverlap="1" wp14:anchorId="54EE4D4C" wp14:editId="2DD97909">
                <wp:simplePos x="0" y="0"/>
                <wp:positionH relativeFrom="column">
                  <wp:posOffset>2721423</wp:posOffset>
                </wp:positionH>
                <wp:positionV relativeFrom="paragraph">
                  <wp:posOffset>953882</wp:posOffset>
                </wp:positionV>
                <wp:extent cx="914400" cy="420986"/>
                <wp:effectExtent l="0" t="0" r="0" b="0"/>
                <wp:wrapNone/>
                <wp:docPr id="1744572789" name="Text Box 1744572789"/>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58405A20" w14:textId="476BDB77" w:rsidR="00F71E5C" w:rsidRPr="00560EB2" w:rsidRDefault="00F71E5C" w:rsidP="00F71E5C">
                            <w:pPr>
                              <w:rPr>
                                <w:color w:val="FF0000"/>
                              </w:rPr>
                            </w:pPr>
                            <w:r w:rsidRPr="00560EB2">
                              <w:rPr>
                                <w:color w:val="FF0000"/>
                              </w:rPr>
                              <w:t>(</w:t>
                            </w:r>
                            <w:r>
                              <w:rPr>
                                <w:color w:val="FF0000"/>
                              </w:rPr>
                              <w:t>2</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E4D4C" id="Text Box 1744572789" o:spid="_x0000_s1125" type="#_x0000_t202" style="position:absolute;margin-left:214.3pt;margin-top:75.1pt;width:1in;height:33.15pt;z-index:25165835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" filled="f" stroked="f" strokeweight=".5pt">
                <v:textbox>
                  <w:txbxContent>
                    <w:p w14:paraId="58405A20" w14:textId="476BDB77" w:rsidR="00F71E5C" w:rsidRPr="00560EB2" w:rsidRDefault="00F71E5C" w:rsidP="00F71E5C">
                      <w:pPr>
                        <w:rPr>
                          <w:color w:val="FF0000"/>
                        </w:rPr>
                      </w:pPr>
                      <w:r w:rsidRPr="00560EB2">
                        <w:rPr>
                          <w:color w:val="FF0000"/>
                        </w:rPr>
                        <w:t>(</w:t>
                      </w:r>
                      <w:r>
                        <w:rPr>
                          <w:color w:val="FF0000"/>
                        </w:rPr>
                        <w:t>2</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353" behindDoc="0" locked="0" layoutInCell="1" allowOverlap="1" wp14:anchorId="63804888" wp14:editId="76B7C2F3">
                <wp:simplePos x="0" y="0"/>
                <wp:positionH relativeFrom="column">
                  <wp:posOffset>2753958</wp:posOffset>
                </wp:positionH>
                <wp:positionV relativeFrom="paragraph">
                  <wp:posOffset>605939</wp:posOffset>
                </wp:positionV>
                <wp:extent cx="914400" cy="420986"/>
                <wp:effectExtent l="0" t="0" r="0" b="0"/>
                <wp:wrapNone/>
                <wp:docPr id="1744572788" name="Text Box 1744572788"/>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1B4C7AC3" w14:textId="77777777" w:rsidR="00F71E5C" w:rsidRPr="00560EB2" w:rsidRDefault="00F71E5C" w:rsidP="00F71E5C">
                            <w:pPr>
                              <w:rPr>
                                <w:color w:val="FF0000"/>
                              </w:rPr>
                            </w:pPr>
                            <w:r w:rsidRPr="00560EB2">
                              <w:rPr>
                                <w:color w:val="FF0000"/>
                              </w:rPr>
                              <w:t>(</w:t>
                            </w:r>
                            <w:r>
                              <w:rPr>
                                <w:color w:val="FF0000"/>
                              </w:rPr>
                              <w:t>1</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04888" id="Text Box 1744572788" o:spid="_x0000_s1126" type="#_x0000_t202" style="position:absolute;margin-left:216.85pt;margin-top:47.7pt;width:1in;height:33.15pt;z-index:25165835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" filled="f" stroked="f" strokeweight=".5pt">
                <v:textbox>
                  <w:txbxContent>
                    <w:p w14:paraId="1B4C7AC3" w14:textId="77777777" w:rsidR="00F71E5C" w:rsidRPr="00560EB2" w:rsidRDefault="00F71E5C" w:rsidP="00F71E5C">
                      <w:pPr>
                        <w:rPr>
                          <w:color w:val="FF0000"/>
                        </w:rPr>
                      </w:pPr>
                      <w:r w:rsidRPr="00560EB2">
                        <w:rPr>
                          <w:color w:val="FF0000"/>
                        </w:rPr>
                        <w:t>(</w:t>
                      </w:r>
                      <w:r>
                        <w:rPr>
                          <w:color w:val="FF0000"/>
                        </w:rPr>
                        <w:t>1</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356" behindDoc="0" locked="0" layoutInCell="1" allowOverlap="1" wp14:anchorId="5BEE4769" wp14:editId="15482F7F">
                <wp:simplePos x="0" y="0"/>
                <wp:positionH relativeFrom="column">
                  <wp:posOffset>4940823</wp:posOffset>
                </wp:positionH>
                <wp:positionV relativeFrom="paragraph">
                  <wp:posOffset>627530</wp:posOffset>
                </wp:positionV>
                <wp:extent cx="914400" cy="420986"/>
                <wp:effectExtent l="0" t="0" r="0" b="0"/>
                <wp:wrapNone/>
                <wp:docPr id="1744572792" name="Text Box 1744572792"/>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39A8C0D3" w14:textId="464ACB74" w:rsidR="000267A4" w:rsidRPr="00560EB2" w:rsidRDefault="000267A4" w:rsidP="000267A4">
                            <w:pPr>
                              <w:rPr>
                                <w:color w:val="FF0000"/>
                              </w:rPr>
                            </w:pPr>
                            <w:r w:rsidRPr="00560EB2">
                              <w:rPr>
                                <w:color w:val="FF0000"/>
                              </w:rPr>
                              <w:t>(</w:t>
                            </w:r>
                            <w:r>
                              <w:rPr>
                                <w:color w:val="FF0000"/>
                              </w:rPr>
                              <w:t>4</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EE4769" id="Text Box 1744572792" o:spid="_x0000_s1127" type="#_x0000_t202" style="position:absolute;margin-left:389.05pt;margin-top:49.4pt;width:1in;height:33.15pt;z-index:2516583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" filled="f" stroked="f" strokeweight=".5pt">
                <v:textbox>
                  <w:txbxContent>
                    <w:p w14:paraId="39A8C0D3" w14:textId="464ACB74" w:rsidR="000267A4" w:rsidRPr="00560EB2" w:rsidRDefault="000267A4" w:rsidP="000267A4">
                      <w:pPr>
                        <w:rPr>
                          <w:color w:val="FF0000"/>
                        </w:rPr>
                      </w:pPr>
                      <w:r w:rsidRPr="00560EB2">
                        <w:rPr>
                          <w:color w:val="FF0000"/>
                        </w:rPr>
                        <w:t>(</w:t>
                      </w:r>
                      <w:r>
                        <w:rPr>
                          <w:color w:val="FF0000"/>
                        </w:rPr>
                        <w:t>4</w:t>
                      </w:r>
                      <w:r w:rsidRPr="00560EB2">
                        <w:rPr>
                          <w:color w:val="FF0000"/>
                        </w:rPr>
                        <w:t>)</w:t>
                      </w:r>
                    </w:p>
                  </w:txbxContent>
                </v:textbox>
              </v:shape>
            </w:pict>
          </mc:Fallback>
        </mc:AlternateContent>
      </w:r>
      <w:r w:rsidR="00F71E5C">
        <w:rPr>
          <w:noProof/>
        </w:rPr>
        <mc:AlternateContent>
          <mc:Choice Requires="wps">
            <w:drawing>
              <wp:anchor distT="0" distB="0" distL="114300" distR="114300" simplePos="0" relativeHeight="251658352" behindDoc="0" locked="0" layoutInCell="1" allowOverlap="1" wp14:anchorId="1B453EAB" wp14:editId="6061A691">
                <wp:simplePos x="0" y="0"/>
                <wp:positionH relativeFrom="margin">
                  <wp:posOffset>16510</wp:posOffset>
                </wp:positionH>
                <wp:positionV relativeFrom="paragraph">
                  <wp:posOffset>337185</wp:posOffset>
                </wp:positionV>
                <wp:extent cx="933450" cy="3238500"/>
                <wp:effectExtent l="0" t="0" r="19050" b="19050"/>
                <wp:wrapNone/>
                <wp:docPr id="1744572787" name="Rectangles 23"/>
                <wp:cNvGraphicFramePr/>
                <a:graphic xmlns:a="http://schemas.openxmlformats.org/drawingml/2006/main">
                  <a:graphicData uri="http://schemas.microsoft.com/office/word/2010/wordprocessingShape">
                    <wps:wsp>
                      <wps:cNvSpPr/>
                      <wps:spPr>
                        <a:xfrm>
                          <a:off x="0" y="0"/>
                          <a:ext cx="933450" cy="323850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0CB7837B" w14:textId="77777777" w:rsidR="00F71E5C" w:rsidRDefault="00F71E5C" w:rsidP="00F71E5C">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B453EAB" id="_x0000_s1128" style="position:absolute;margin-left:1.3pt;margin-top:26.55pt;width:73.5pt;height:255pt;z-index:25165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" filled="f" strokecolor="red" strokeweight="1pt">
                <v:textbox>
                  <w:txbxContent>
                    <w:p w14:paraId="0CB7837B" w14:textId="77777777" w:rsidR="00F71E5C" w:rsidRDefault="00F71E5C" w:rsidP="00F71E5C">
                      <w:pPr>
                        <w:jc w:val="center"/>
                        <w:rPr>
                          <w:color w:val="FFFFFF" w:themeColor="background1"/>
                        </w:rPr>
                      </w:pPr>
                    </w:p>
                  </w:txbxContent>
                </v:textbox>
                <w10:wrap anchorx="margin"/>
              </v:rect>
            </w:pict>
          </mc:Fallback>
        </mc:AlternateContent>
      </w:r>
      <w:r w:rsidR="006A7103">
        <w:rPr>
          <w:noProof/>
        </w:rPr>
        <w:drawing>
          <wp:inline distT="0" distB="0" distL="0" distR="0" wp14:anchorId="56F39877" wp14:editId="0BCF822E">
            <wp:extent cx="6511925" cy="3556635"/>
            <wp:effectExtent l="0" t="0" r="317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11925" cy="3556635"/>
                    </a:xfrm>
                    <a:prstGeom prst="rect">
                      <a:avLst/>
                    </a:prstGeom>
                    <a:noFill/>
                    <a:ln>
                      <a:noFill/>
                    </a:ln>
                  </pic:spPr>
                </pic:pic>
              </a:graphicData>
            </a:graphic>
          </wp:inline>
        </w:drawing>
      </w:r>
    </w:p>
    <w:p w14:paraId="76C40059" w14:textId="5784619E" w:rsidR="006A7103" w:rsidRPr="005421E7" w:rsidRDefault="006A7103" w:rsidP="006A7103">
      <w:pPr>
        <w:pStyle w:val="HINHANH"/>
      </w:pPr>
      <w:bookmarkStart w:id="83" w:name="_Toc180955996"/>
      <w:r>
        <w:t>Hình 3.</w:t>
      </w:r>
      <w:r w:rsidR="00FB7C08">
        <w:t>9</w:t>
      </w:r>
      <w:r>
        <w:t xml:space="preserve">: Màn hình </w:t>
      </w:r>
      <w:r w:rsidR="00804D98">
        <w:t>Thêm mới Khách hàng</w:t>
      </w:r>
      <w:bookmarkEnd w:id="83"/>
    </w:p>
    <w:p w14:paraId="283C2BC0" w14:textId="3D2D40B0" w:rsidR="00DD2AF3" w:rsidRPr="00DD2AF3" w:rsidRDefault="006A7103" w:rsidP="000C4FFA">
      <w:pPr>
        <w:pStyle w:val="ListParagraph"/>
        <w:numPr>
          <w:ilvl w:val="0"/>
          <w:numId w:val="8"/>
        </w:numPr>
        <w:spacing w:after="120" w:line="360" w:lineRule="auto"/>
        <w:jc w:val="both"/>
        <w:rPr>
          <w:rFonts w:ascii="Times New Roman" w:hAnsi="Times New Roman" w:cs="Times New Roman"/>
          <w:bCs/>
          <w:sz w:val="26"/>
          <w:szCs w:val="26"/>
        </w:rPr>
      </w:pPr>
      <w:r w:rsidRPr="00DD2AF3">
        <w:rPr>
          <w:rFonts w:ascii="Times New Roman" w:hAnsi="Times New Roman" w:cs="Times New Roman"/>
          <w:bCs/>
          <w:sz w:val="26"/>
          <w:szCs w:val="26"/>
          <w:lang w:val="vi-VN"/>
        </w:rPr>
        <w:t xml:space="preserve">Chức năng: </w:t>
      </w:r>
      <w:r w:rsidR="006F555D" w:rsidRPr="00DD2AF3">
        <w:rPr>
          <w:rFonts w:ascii="Times New Roman" w:hAnsi="Times New Roman" w:cs="Times New Roman"/>
          <w:sz w:val="26"/>
          <w:szCs w:val="26"/>
        </w:rPr>
        <w:t>cho phép nhân viên thêm khách hàng vào hệ thống</w:t>
      </w:r>
      <w:r w:rsidR="00DD2AF3">
        <w:rPr>
          <w:rFonts w:ascii="Times New Roman" w:hAnsi="Times New Roman" w:cs="Times New Roman"/>
          <w:sz w:val="26"/>
          <w:szCs w:val="26"/>
        </w:rPr>
        <w:t>.</w:t>
      </w:r>
    </w:p>
    <w:p w14:paraId="4D74F8E2" w14:textId="7944674F" w:rsidR="006A7103" w:rsidRPr="00DD2AF3" w:rsidRDefault="006A7103" w:rsidP="000C4FFA">
      <w:pPr>
        <w:pStyle w:val="ListParagraph"/>
        <w:numPr>
          <w:ilvl w:val="0"/>
          <w:numId w:val="8"/>
        </w:numPr>
        <w:spacing w:after="120" w:line="360" w:lineRule="auto"/>
        <w:jc w:val="both"/>
        <w:rPr>
          <w:rFonts w:ascii="Times New Roman" w:hAnsi="Times New Roman" w:cs="Times New Roman"/>
          <w:bCs/>
          <w:sz w:val="26"/>
          <w:szCs w:val="26"/>
        </w:rPr>
      </w:pPr>
      <w:r w:rsidRPr="00DD2AF3">
        <w:rPr>
          <w:rFonts w:ascii="Times New Roman" w:hAnsi="Times New Roman" w:cs="Times New Roman"/>
          <w:bCs/>
          <w:sz w:val="26"/>
          <w:szCs w:val="26"/>
        </w:rPr>
        <w:t xml:space="preserve">Mô tả: </w:t>
      </w:r>
    </w:p>
    <w:p w14:paraId="4EC4D097" w14:textId="41760F4A" w:rsidR="00DD2AF3" w:rsidRPr="00DD2AF3" w:rsidRDefault="00DD2AF3" w:rsidP="00FB547D">
      <w:pPr>
        <w:pStyle w:val="ListParagraph"/>
        <w:numPr>
          <w:ilvl w:val="0"/>
          <w:numId w:val="43"/>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Mã khách hàng: mặc định là KH (khách hàng) và hệ thống tự động phát sinh.</w:t>
      </w:r>
    </w:p>
    <w:p w14:paraId="1F8ECA29" w14:textId="483C62FB" w:rsidR="00D50D62" w:rsidRPr="00D50D62" w:rsidRDefault="00D50D62" w:rsidP="00FB547D">
      <w:pPr>
        <w:pStyle w:val="ListParagraph"/>
        <w:numPr>
          <w:ilvl w:val="0"/>
          <w:numId w:val="43"/>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Họ và tên: là thông tin họ và tên chính xác của khách hàng. Nhập đúng định dạng của họ và tên, ngược lại không nhập thông báo ‘Họ và tên không được để rỗng’. Nếu nhập sai sẽ hiển thị thông báo “Họ và tên không đúng định dạng”.</w:t>
      </w:r>
    </w:p>
    <w:p w14:paraId="5BA5D03E" w14:textId="1F3AC28B" w:rsidR="00D50D62" w:rsidRPr="00D50D62" w:rsidRDefault="00D50D62" w:rsidP="00FB547D">
      <w:pPr>
        <w:pStyle w:val="ListParagraph"/>
        <w:numPr>
          <w:ilvl w:val="0"/>
          <w:numId w:val="43"/>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 xml:space="preserve">Số điện thoại: là số điện thoại của khách hàng dùng cho mục đích tích điểm. Nhập đúng định dạng của số điện thoại, ngược lại không nhập thông báo ‘Số điện thoại không được để rỗng’. Nếu nhập sai sẽ hiển thị thông báo “Số điện thoại không đúng định dạng phải là 10 kí tự số.” </w:t>
      </w:r>
    </w:p>
    <w:p w14:paraId="1B7CCB86" w14:textId="2E781C48" w:rsidR="006A7103" w:rsidRPr="00FB547D" w:rsidRDefault="00D50D62" w:rsidP="00FB547D">
      <w:pPr>
        <w:pStyle w:val="ListParagraph"/>
        <w:numPr>
          <w:ilvl w:val="0"/>
          <w:numId w:val="43"/>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Giới tính: là combo box để chọn giới tính của khách hàng</w:t>
      </w:r>
      <w:r w:rsidR="006A7103" w:rsidRPr="00FB547D">
        <w:rPr>
          <w:rFonts w:ascii="Times New Roman" w:hAnsi="Times New Roman" w:cs="Times New Roman"/>
          <w:bCs/>
          <w:sz w:val="26"/>
          <w:szCs w:val="26"/>
        </w:rPr>
        <w:t>.</w:t>
      </w:r>
      <w:r>
        <w:rPr>
          <w:rFonts w:ascii="Times New Roman" w:hAnsi="Times New Roman" w:cs="Times New Roman"/>
          <w:bCs/>
          <w:sz w:val="26"/>
          <w:szCs w:val="26"/>
        </w:rPr>
        <w:t xml:space="preserve"> Gồm có: nam, nữ và khác.</w:t>
      </w:r>
    </w:p>
    <w:p w14:paraId="7B0661D8" w14:textId="2DFB20AF" w:rsidR="00D50D62" w:rsidRPr="00D50D62" w:rsidRDefault="00D50D62" w:rsidP="00FB547D">
      <w:pPr>
        <w:pStyle w:val="ListParagraph"/>
        <w:numPr>
          <w:ilvl w:val="0"/>
          <w:numId w:val="43"/>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 xml:space="preserve">Ngày sinh: là ngày tháng năm sinh của khách hàng. </w:t>
      </w:r>
      <w:r w:rsidR="00A66EC1">
        <w:rPr>
          <w:rFonts w:ascii="Times New Roman" w:hAnsi="Times New Roman" w:cs="Times New Roman"/>
          <w:bCs/>
          <w:sz w:val="26"/>
          <w:szCs w:val="26"/>
        </w:rPr>
        <w:t xml:space="preserve">Nếu bỏ trống ngày sinh thông báo ‘Ngày sinh không được rỗng’. Nhập ngày sinh trước ngày hiện tại, </w:t>
      </w:r>
      <w:r w:rsidR="00A66EC1">
        <w:rPr>
          <w:rFonts w:ascii="Times New Roman" w:hAnsi="Times New Roman" w:cs="Times New Roman"/>
          <w:bCs/>
          <w:sz w:val="26"/>
          <w:szCs w:val="26"/>
        </w:rPr>
        <w:lastRenderedPageBreak/>
        <w:t xml:space="preserve">nếu nhập sau ngày hiện tại sẽ hiển thị thông báo “Ngày sinh không hợp lệ. Ngày sinh phải </w:t>
      </w:r>
      <w:r w:rsidR="00100F27">
        <w:rPr>
          <w:rFonts w:ascii="Times New Roman" w:hAnsi="Times New Roman" w:cs="Times New Roman"/>
          <w:bCs/>
          <w:sz w:val="26"/>
          <w:szCs w:val="26"/>
        </w:rPr>
        <w:t>trước ngày hiện tại.”</w:t>
      </w:r>
    </w:p>
    <w:p w14:paraId="783FDE2C" w14:textId="06B38095" w:rsidR="00100F27" w:rsidRPr="00100F27" w:rsidRDefault="00100F27" w:rsidP="00FB547D">
      <w:pPr>
        <w:pStyle w:val="ListParagraph"/>
        <w:numPr>
          <w:ilvl w:val="0"/>
          <w:numId w:val="43"/>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Ghi chú: là ô ghi chú những triệu chứng bệnh hay lặp đi lặp lại của khách hàng, hoặc là dị ứng với một số loại thuốc nào đó.</w:t>
      </w:r>
    </w:p>
    <w:p w14:paraId="6FE52EA0" w14:textId="531A23CD" w:rsidR="00D00386" w:rsidRPr="00D00386" w:rsidRDefault="00D00386" w:rsidP="00FB547D">
      <w:pPr>
        <w:pStyle w:val="ListParagraph"/>
        <w:numPr>
          <w:ilvl w:val="0"/>
          <w:numId w:val="43"/>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Nút thêm khách hàng: khi nhập đầy đủ và đúng hết tất cả dữ liệu</w:t>
      </w:r>
      <w:r w:rsidR="00A060AD">
        <w:rPr>
          <w:rFonts w:ascii="Times New Roman" w:hAnsi="Times New Roman" w:cs="Times New Roman"/>
          <w:bCs/>
          <w:sz w:val="26"/>
          <w:szCs w:val="26"/>
        </w:rPr>
        <w:t xml:space="preserve"> thì nhấn nút thêm khách hàng sẽ được thêm vào trong cơ sở dữ liệu của hệ thống.</w:t>
      </w:r>
    </w:p>
    <w:p w14:paraId="507266C1" w14:textId="0558EE37" w:rsidR="006A7103" w:rsidRPr="00A060AD" w:rsidRDefault="006A7103" w:rsidP="00FB547D">
      <w:pPr>
        <w:pStyle w:val="ListParagraph"/>
        <w:numPr>
          <w:ilvl w:val="0"/>
          <w:numId w:val="43"/>
        </w:numPr>
        <w:tabs>
          <w:tab w:val="left" w:pos="1120"/>
        </w:tabs>
        <w:spacing w:after="120" w:line="360" w:lineRule="auto"/>
        <w:jc w:val="both"/>
        <w:rPr>
          <w:rFonts w:ascii="Times New Roman" w:hAnsi="Times New Roman" w:cs="Times New Roman"/>
          <w:bCs/>
          <w:sz w:val="26"/>
          <w:szCs w:val="26"/>
          <w:lang w:val="vi-VN"/>
        </w:rPr>
      </w:pPr>
      <w:r w:rsidRPr="00FB547D">
        <w:rPr>
          <w:rFonts w:ascii="Times New Roman" w:hAnsi="Times New Roman" w:cs="Times New Roman"/>
          <w:bCs/>
          <w:sz w:val="26"/>
          <w:szCs w:val="26"/>
        </w:rPr>
        <w:t>Bảng hiển thị dữ liệu khách hàng</w:t>
      </w:r>
      <w:r w:rsidR="00A060AD">
        <w:rPr>
          <w:rFonts w:ascii="Times New Roman" w:hAnsi="Times New Roman" w:cs="Times New Roman"/>
          <w:bCs/>
          <w:sz w:val="26"/>
          <w:szCs w:val="26"/>
        </w:rPr>
        <w:t xml:space="preserve"> mới được thêm vào hệ thống</w:t>
      </w:r>
      <w:r w:rsidRPr="00FB547D">
        <w:rPr>
          <w:rFonts w:ascii="Times New Roman" w:hAnsi="Times New Roman" w:cs="Times New Roman"/>
          <w:bCs/>
          <w:sz w:val="26"/>
          <w:szCs w:val="26"/>
        </w:rPr>
        <w:t>.</w:t>
      </w:r>
    </w:p>
    <w:p w14:paraId="251F1A0C" w14:textId="78CF2A56" w:rsidR="00A060AD" w:rsidRPr="00A060AD" w:rsidRDefault="00A060AD" w:rsidP="00FB547D">
      <w:pPr>
        <w:pStyle w:val="ListParagraph"/>
        <w:numPr>
          <w:ilvl w:val="0"/>
          <w:numId w:val="43"/>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Thanh điều hướng: Di chuyển đến những màn hình khác khi nhấn vào.</w:t>
      </w:r>
    </w:p>
    <w:p w14:paraId="68B111D5" w14:textId="79503B4E" w:rsidR="006A7103" w:rsidRPr="007E49F4" w:rsidRDefault="00A060AD" w:rsidP="00E2081C">
      <w:pPr>
        <w:pStyle w:val="ListParagraph"/>
        <w:numPr>
          <w:ilvl w:val="0"/>
          <w:numId w:val="43"/>
        </w:numPr>
        <w:tabs>
          <w:tab w:val="left" w:pos="1120"/>
        </w:tabs>
        <w:spacing w:after="120" w:line="360" w:lineRule="auto"/>
        <w:ind w:left="2268" w:hanging="468"/>
        <w:jc w:val="both"/>
        <w:rPr>
          <w:rFonts w:ascii="Times New Roman" w:hAnsi="Times New Roman" w:cs="Times New Roman"/>
          <w:bCs/>
          <w:sz w:val="26"/>
          <w:szCs w:val="26"/>
          <w:lang w:val="vi-VN"/>
        </w:rPr>
      </w:pPr>
      <w:r>
        <w:rPr>
          <w:rFonts w:ascii="Times New Roman" w:hAnsi="Times New Roman" w:cs="Times New Roman"/>
          <w:bCs/>
          <w:sz w:val="26"/>
          <w:szCs w:val="26"/>
        </w:rPr>
        <w:t>Nút thu gọn: Khi nhấn vào nút thanh điều hướng thu gọn</w:t>
      </w:r>
      <w:r w:rsidR="00FB7C08">
        <w:rPr>
          <w:rFonts w:ascii="Times New Roman" w:hAnsi="Times New Roman" w:cs="Times New Roman"/>
          <w:bCs/>
          <w:sz w:val="26"/>
          <w:szCs w:val="26"/>
        </w:rPr>
        <w:t>.</w:t>
      </w:r>
    </w:p>
    <w:p w14:paraId="0ACD74F5" w14:textId="2FDBE835" w:rsidR="00806A0B" w:rsidRPr="001B6CF2" w:rsidRDefault="000244E2" w:rsidP="00806A0B">
      <w:pPr>
        <w:pStyle w:val="Heading2"/>
        <w:numPr>
          <w:ilvl w:val="0"/>
          <w:numId w:val="1"/>
        </w:numPr>
        <w:spacing w:line="360" w:lineRule="auto"/>
        <w:ind w:left="567"/>
        <w:rPr>
          <w:rFonts w:cs="Times New Roman"/>
        </w:rPr>
      </w:pPr>
      <w:bookmarkStart w:id="84" w:name="_Toc180955963"/>
      <w:r>
        <w:rPr>
          <w:noProof/>
        </w:rPr>
        <mc:AlternateContent>
          <mc:Choice Requires="wps">
            <w:drawing>
              <wp:anchor distT="0" distB="0" distL="114300" distR="114300" simplePos="0" relativeHeight="251658369" behindDoc="0" locked="0" layoutInCell="1" allowOverlap="1" wp14:anchorId="1FA3AD89" wp14:editId="5DE22213">
                <wp:simplePos x="0" y="0"/>
                <wp:positionH relativeFrom="column">
                  <wp:posOffset>205740</wp:posOffset>
                </wp:positionH>
                <wp:positionV relativeFrom="paragraph">
                  <wp:posOffset>285115</wp:posOffset>
                </wp:positionV>
                <wp:extent cx="914400" cy="420370"/>
                <wp:effectExtent l="0" t="0" r="0" b="0"/>
                <wp:wrapNone/>
                <wp:docPr id="1730025738" name="Text Box 1730025738"/>
                <wp:cNvGraphicFramePr/>
                <a:graphic xmlns:a="http://schemas.openxmlformats.org/drawingml/2006/main">
                  <a:graphicData uri="http://schemas.microsoft.com/office/word/2010/wordprocessingShape">
                    <wps:wsp>
                      <wps:cNvSpPr txBox="1"/>
                      <wps:spPr>
                        <a:xfrm>
                          <a:off x="0" y="0"/>
                          <a:ext cx="914400" cy="420370"/>
                        </a:xfrm>
                        <a:prstGeom prst="rect">
                          <a:avLst/>
                        </a:prstGeom>
                        <a:noFill/>
                        <a:ln w="6350">
                          <a:noFill/>
                        </a:ln>
                      </wps:spPr>
                      <wps:txbx>
                        <w:txbxContent>
                          <w:p w14:paraId="6DEDB6F1" w14:textId="6592AEC0" w:rsidR="000244E2" w:rsidRPr="00560EB2" w:rsidRDefault="000244E2" w:rsidP="000244E2">
                            <w:pPr>
                              <w:rPr>
                                <w:color w:val="FF0000"/>
                              </w:rPr>
                            </w:pPr>
                            <w:r w:rsidRPr="00560EB2">
                              <w:rPr>
                                <w:color w:val="FF0000"/>
                              </w:rPr>
                              <w:t>(</w:t>
                            </w:r>
                            <w:r>
                              <w:rPr>
                                <w:color w:val="FF0000"/>
                              </w:rPr>
                              <w:t>7</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A3AD89" id="Text Box 1730025738" o:spid="_x0000_s1129" type="#_x0000_t202" style="position:absolute;left:0;text-align:left;margin-left:16.2pt;margin-top:22.45pt;width:1in;height:33.1pt;z-index:25165836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" filled="f" stroked="f" strokeweight=".5pt">
                <v:textbox>
                  <w:txbxContent>
                    <w:p w14:paraId="6DEDB6F1" w14:textId="6592AEC0" w:rsidR="000244E2" w:rsidRPr="00560EB2" w:rsidRDefault="000244E2" w:rsidP="000244E2">
                      <w:pPr>
                        <w:rPr>
                          <w:color w:val="FF0000"/>
                        </w:rPr>
                      </w:pPr>
                      <w:r w:rsidRPr="00560EB2">
                        <w:rPr>
                          <w:color w:val="FF0000"/>
                        </w:rPr>
                        <w:t>(</w:t>
                      </w:r>
                      <w:r>
                        <w:rPr>
                          <w:color w:val="FF0000"/>
                        </w:rPr>
                        <w:t>7</w:t>
                      </w:r>
                      <w:r w:rsidRPr="00560EB2">
                        <w:rPr>
                          <w:color w:val="FF0000"/>
                        </w:rPr>
                        <w:t>)</w:t>
                      </w:r>
                    </w:p>
                  </w:txbxContent>
                </v:textbox>
              </v:shape>
            </w:pict>
          </mc:Fallback>
        </mc:AlternateContent>
      </w:r>
      <w:r w:rsidR="00806A0B" w:rsidRPr="001B6CF2">
        <w:rPr>
          <w:rFonts w:cs="Times New Roman"/>
        </w:rPr>
        <w:t xml:space="preserve">Màn hình </w:t>
      </w:r>
      <w:r w:rsidR="001C4368">
        <w:rPr>
          <w:rFonts w:cs="Times New Roman"/>
        </w:rPr>
        <w:t>Q</w:t>
      </w:r>
      <w:r w:rsidR="00806A0B" w:rsidRPr="001B6CF2">
        <w:rPr>
          <w:rFonts w:cs="Times New Roman"/>
        </w:rPr>
        <w:t xml:space="preserve">uản lý </w:t>
      </w:r>
      <w:r w:rsidR="00BF20C8" w:rsidRPr="001B6CF2">
        <w:rPr>
          <w:rFonts w:cs="Times New Roman"/>
        </w:rPr>
        <w:t>N</w:t>
      </w:r>
      <w:r w:rsidR="00806A0B" w:rsidRPr="001B6CF2">
        <w:rPr>
          <w:rFonts w:cs="Times New Roman"/>
        </w:rPr>
        <w:t>hân viên</w:t>
      </w:r>
      <w:bookmarkEnd w:id="84"/>
    </w:p>
    <w:p w14:paraId="4E92ABEC" w14:textId="48B6ACF9" w:rsidR="000244E2" w:rsidRPr="00806A0B" w:rsidRDefault="000244E2" w:rsidP="00806A0B">
      <w:pPr>
        <w:rPr>
          <w:highlight w:val="yellow"/>
        </w:rPr>
      </w:pPr>
      <w:r>
        <w:rPr>
          <w:noProof/>
        </w:rPr>
        <mc:AlternateContent>
          <mc:Choice Requires="wps">
            <w:drawing>
              <wp:anchor distT="0" distB="0" distL="114300" distR="114300" simplePos="0" relativeHeight="251658370" behindDoc="0" locked="0" layoutInCell="1" allowOverlap="1" wp14:anchorId="221E53F6" wp14:editId="29873785">
                <wp:simplePos x="0" y="0"/>
                <wp:positionH relativeFrom="margin">
                  <wp:posOffset>25581</wp:posOffset>
                </wp:positionH>
                <wp:positionV relativeFrom="paragraph">
                  <wp:posOffset>350701</wp:posOffset>
                </wp:positionV>
                <wp:extent cx="985158" cy="3238500"/>
                <wp:effectExtent l="0" t="0" r="24765" b="19050"/>
                <wp:wrapNone/>
                <wp:docPr id="1730025740" name="Rectangles 23"/>
                <wp:cNvGraphicFramePr/>
                <a:graphic xmlns:a="http://schemas.openxmlformats.org/drawingml/2006/main">
                  <a:graphicData uri="http://schemas.microsoft.com/office/word/2010/wordprocessingShape">
                    <wps:wsp>
                      <wps:cNvSpPr/>
                      <wps:spPr>
                        <a:xfrm>
                          <a:off x="0" y="0"/>
                          <a:ext cx="985158" cy="323850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1614E71F" w14:textId="77777777" w:rsidR="000244E2" w:rsidRDefault="000244E2" w:rsidP="000244E2">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21E53F6" id="_x0000_s1130" style="position:absolute;margin-left:2pt;margin-top:27.6pt;width:77.55pt;height:255pt;z-index:2516583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" filled="f" strokecolor="red" strokeweight="1pt">
                <v:textbox>
                  <w:txbxContent>
                    <w:p w14:paraId="1614E71F" w14:textId="77777777" w:rsidR="000244E2" w:rsidRDefault="000244E2" w:rsidP="000244E2">
                      <w:pPr>
                        <w:jc w:val="center"/>
                        <w:rPr>
                          <w:color w:val="FFFFFF" w:themeColor="background1"/>
                        </w:rPr>
                      </w:pPr>
                    </w:p>
                  </w:txbxContent>
                </v:textbox>
                <w10:wrap anchorx="margin"/>
              </v:rect>
            </w:pict>
          </mc:Fallback>
        </mc:AlternateContent>
      </w:r>
      <w:r>
        <w:rPr>
          <w:noProof/>
        </w:rPr>
        <mc:AlternateContent>
          <mc:Choice Requires="wps">
            <w:drawing>
              <wp:anchor distT="0" distB="0" distL="114300" distR="114300" simplePos="0" relativeHeight="251658368" behindDoc="0" locked="0" layoutInCell="1" allowOverlap="1" wp14:anchorId="4AC5D3DD" wp14:editId="5E05388E">
                <wp:simplePos x="0" y="0"/>
                <wp:positionH relativeFrom="column">
                  <wp:posOffset>704019</wp:posOffset>
                </wp:positionH>
                <wp:positionV relativeFrom="paragraph">
                  <wp:posOffset>1636004</wp:posOffset>
                </wp:positionV>
                <wp:extent cx="914400" cy="420986"/>
                <wp:effectExtent l="0" t="0" r="0" b="0"/>
                <wp:wrapNone/>
                <wp:docPr id="1730025737" name="Text Box 1730025737"/>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218ECC88" w14:textId="7C80D4C4" w:rsidR="000244E2" w:rsidRPr="00560EB2" w:rsidRDefault="000244E2" w:rsidP="000244E2">
                            <w:pPr>
                              <w:rPr>
                                <w:color w:val="FF0000"/>
                              </w:rPr>
                            </w:pPr>
                            <w:r w:rsidRPr="00560EB2">
                              <w:rPr>
                                <w:color w:val="FF0000"/>
                              </w:rPr>
                              <w:t>(</w:t>
                            </w:r>
                            <w:r>
                              <w:rPr>
                                <w:color w:val="FF0000"/>
                              </w:rPr>
                              <w:t>6</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C5D3DD" id="Text Box 1730025737" o:spid="_x0000_s1131" type="#_x0000_t202" style="position:absolute;margin-left:55.45pt;margin-top:128.8pt;width:1in;height:33.15pt;z-index:251658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" filled="f" stroked="f" strokeweight=".5pt">
                <v:textbox>
                  <w:txbxContent>
                    <w:p w14:paraId="218ECC88" w14:textId="7C80D4C4" w:rsidR="000244E2" w:rsidRPr="00560EB2" w:rsidRDefault="000244E2" w:rsidP="000244E2">
                      <w:pPr>
                        <w:rPr>
                          <w:color w:val="FF0000"/>
                        </w:rPr>
                      </w:pPr>
                      <w:r w:rsidRPr="00560EB2">
                        <w:rPr>
                          <w:color w:val="FF0000"/>
                        </w:rPr>
                        <w:t>(</w:t>
                      </w:r>
                      <w:r>
                        <w:rPr>
                          <w:color w:val="FF0000"/>
                        </w:rPr>
                        <w:t>6</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367" behindDoc="0" locked="0" layoutInCell="1" allowOverlap="1" wp14:anchorId="72841A19" wp14:editId="36CF1C7A">
                <wp:simplePos x="0" y="0"/>
                <wp:positionH relativeFrom="column">
                  <wp:posOffset>3617205</wp:posOffset>
                </wp:positionH>
                <wp:positionV relativeFrom="paragraph">
                  <wp:posOffset>2263189</wp:posOffset>
                </wp:positionV>
                <wp:extent cx="914400" cy="420986"/>
                <wp:effectExtent l="0" t="0" r="0" b="0"/>
                <wp:wrapNone/>
                <wp:docPr id="1730025736" name="Text Box 1730025736"/>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56B4F7BA" w14:textId="656472D8" w:rsidR="000244E2" w:rsidRPr="00560EB2" w:rsidRDefault="000244E2" w:rsidP="000244E2">
                            <w:pPr>
                              <w:rPr>
                                <w:color w:val="FF0000"/>
                              </w:rPr>
                            </w:pPr>
                            <w:r w:rsidRPr="00560EB2">
                              <w:rPr>
                                <w:color w:val="FF0000"/>
                              </w:rPr>
                              <w:t>(</w:t>
                            </w:r>
                            <w:r>
                              <w:rPr>
                                <w:color w:val="FF0000"/>
                              </w:rPr>
                              <w:t>5</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841A19" id="Text Box 1730025736" o:spid="_x0000_s1132" type="#_x0000_t202" style="position:absolute;margin-left:284.8pt;margin-top:178.2pt;width:1in;height:33.15pt;z-index:25165836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" filled="f" stroked="f" strokeweight=".5pt">
                <v:textbox>
                  <w:txbxContent>
                    <w:p w14:paraId="56B4F7BA" w14:textId="656472D8" w:rsidR="000244E2" w:rsidRPr="00560EB2" w:rsidRDefault="000244E2" w:rsidP="000244E2">
                      <w:pPr>
                        <w:rPr>
                          <w:color w:val="FF0000"/>
                        </w:rPr>
                      </w:pPr>
                      <w:r w:rsidRPr="00560EB2">
                        <w:rPr>
                          <w:color w:val="FF0000"/>
                        </w:rPr>
                        <w:t>(</w:t>
                      </w:r>
                      <w:r>
                        <w:rPr>
                          <w:color w:val="FF0000"/>
                        </w:rPr>
                        <w:t>5</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366" behindDoc="0" locked="0" layoutInCell="1" allowOverlap="1" wp14:anchorId="64265A34" wp14:editId="45B9E916">
                <wp:simplePos x="0" y="0"/>
                <wp:positionH relativeFrom="column">
                  <wp:posOffset>5598404</wp:posOffset>
                </wp:positionH>
                <wp:positionV relativeFrom="paragraph">
                  <wp:posOffset>604373</wp:posOffset>
                </wp:positionV>
                <wp:extent cx="914400" cy="420986"/>
                <wp:effectExtent l="0" t="0" r="0" b="0"/>
                <wp:wrapNone/>
                <wp:docPr id="1730025735" name="Text Box 1730025735"/>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6C2ABDD6" w14:textId="2DBB9116" w:rsidR="000244E2" w:rsidRPr="00560EB2" w:rsidRDefault="000244E2" w:rsidP="000244E2">
                            <w:pPr>
                              <w:rPr>
                                <w:color w:val="FF0000"/>
                              </w:rPr>
                            </w:pPr>
                            <w:r w:rsidRPr="00560EB2">
                              <w:rPr>
                                <w:color w:val="FF0000"/>
                              </w:rPr>
                              <w:t>(</w:t>
                            </w:r>
                            <w:r>
                              <w:rPr>
                                <w:color w:val="FF0000"/>
                              </w:rPr>
                              <w:t>4</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265A34" id="Text Box 1730025735" o:spid="_x0000_s1133" type="#_x0000_t202" style="position:absolute;margin-left:440.8pt;margin-top:47.6pt;width:1in;height:33.15pt;z-index:25165836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" filled="f" stroked="f" strokeweight=".5pt">
                <v:textbox>
                  <w:txbxContent>
                    <w:p w14:paraId="6C2ABDD6" w14:textId="2DBB9116" w:rsidR="000244E2" w:rsidRPr="00560EB2" w:rsidRDefault="000244E2" w:rsidP="000244E2">
                      <w:pPr>
                        <w:rPr>
                          <w:color w:val="FF0000"/>
                        </w:rPr>
                      </w:pPr>
                      <w:r w:rsidRPr="00560EB2">
                        <w:rPr>
                          <w:color w:val="FF0000"/>
                        </w:rPr>
                        <w:t>(</w:t>
                      </w:r>
                      <w:r>
                        <w:rPr>
                          <w:color w:val="FF0000"/>
                        </w:rPr>
                        <w:t>4</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365" behindDoc="0" locked="0" layoutInCell="1" allowOverlap="1" wp14:anchorId="2DE9D78C" wp14:editId="78C161FF">
                <wp:simplePos x="0" y="0"/>
                <wp:positionH relativeFrom="column">
                  <wp:posOffset>3986432</wp:posOffset>
                </wp:positionH>
                <wp:positionV relativeFrom="paragraph">
                  <wp:posOffset>768399</wp:posOffset>
                </wp:positionV>
                <wp:extent cx="914400" cy="420986"/>
                <wp:effectExtent l="0" t="0" r="0" b="0"/>
                <wp:wrapNone/>
                <wp:docPr id="1730025734" name="Text Box 1730025734"/>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071D7A68" w14:textId="090FFE83" w:rsidR="000244E2" w:rsidRPr="00560EB2" w:rsidRDefault="000244E2" w:rsidP="000244E2">
                            <w:pPr>
                              <w:rPr>
                                <w:color w:val="FF0000"/>
                              </w:rPr>
                            </w:pPr>
                            <w:r w:rsidRPr="00560EB2">
                              <w:rPr>
                                <w:color w:val="FF0000"/>
                              </w:rPr>
                              <w:t>(</w:t>
                            </w:r>
                            <w:r>
                              <w:rPr>
                                <w:color w:val="FF0000"/>
                              </w:rPr>
                              <w:t>3</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E9D78C" id="Text Box 1730025734" o:spid="_x0000_s1134" type="#_x0000_t202" style="position:absolute;margin-left:313.9pt;margin-top:60.5pt;width:1in;height:33.15pt;z-index:25165836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" filled="f" stroked="f" strokeweight=".5pt">
                <v:textbox>
                  <w:txbxContent>
                    <w:p w14:paraId="071D7A68" w14:textId="090FFE83" w:rsidR="000244E2" w:rsidRPr="00560EB2" w:rsidRDefault="000244E2" w:rsidP="000244E2">
                      <w:pPr>
                        <w:rPr>
                          <w:color w:val="FF0000"/>
                        </w:rPr>
                      </w:pPr>
                      <w:r w:rsidRPr="00560EB2">
                        <w:rPr>
                          <w:color w:val="FF0000"/>
                        </w:rPr>
                        <w:t>(</w:t>
                      </w:r>
                      <w:r>
                        <w:rPr>
                          <w:color w:val="FF0000"/>
                        </w:rPr>
                        <w:t>3</w:t>
                      </w:r>
                      <w:r w:rsidRPr="00560EB2">
                        <w:rPr>
                          <w:color w:val="FF0000"/>
                        </w:rPr>
                        <w:t>)</w:t>
                      </w:r>
                    </w:p>
                  </w:txbxContent>
                </v:textbox>
              </v:shape>
            </w:pict>
          </mc:Fallback>
        </mc:AlternateContent>
      </w:r>
      <w:r w:rsidR="001B6CF2">
        <w:rPr>
          <w:noProof/>
        </w:rPr>
        <mc:AlternateContent>
          <mc:Choice Requires="wps">
            <w:drawing>
              <wp:anchor distT="0" distB="0" distL="114300" distR="114300" simplePos="0" relativeHeight="251658364" behindDoc="0" locked="0" layoutInCell="1" allowOverlap="1" wp14:anchorId="6514060F" wp14:editId="03D6485F">
                <wp:simplePos x="0" y="0"/>
                <wp:positionH relativeFrom="column">
                  <wp:posOffset>2532820</wp:posOffset>
                </wp:positionH>
                <wp:positionV relativeFrom="paragraph">
                  <wp:posOffset>621909</wp:posOffset>
                </wp:positionV>
                <wp:extent cx="914400" cy="420986"/>
                <wp:effectExtent l="0" t="0" r="0" b="0"/>
                <wp:wrapNone/>
                <wp:docPr id="1730025733" name="Text Box 1730025733"/>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27451855" w14:textId="7D47975F" w:rsidR="001B6CF2" w:rsidRPr="00560EB2" w:rsidRDefault="001B6CF2" w:rsidP="001B6CF2">
                            <w:pPr>
                              <w:rPr>
                                <w:color w:val="FF0000"/>
                              </w:rPr>
                            </w:pPr>
                            <w:r w:rsidRPr="00560EB2">
                              <w:rPr>
                                <w:color w:val="FF0000"/>
                              </w:rPr>
                              <w:t>(</w:t>
                            </w:r>
                            <w:r w:rsidR="000244E2">
                              <w:rPr>
                                <w:color w:val="FF0000"/>
                              </w:rPr>
                              <w:t>2</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14060F" id="Text Box 1730025733" o:spid="_x0000_s1135" type="#_x0000_t202" style="position:absolute;margin-left:199.45pt;margin-top:48.95pt;width:1in;height:33.15pt;z-index:2516583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" filled="f" stroked="f" strokeweight=".5pt">
                <v:textbox>
                  <w:txbxContent>
                    <w:p w14:paraId="27451855" w14:textId="7D47975F" w:rsidR="001B6CF2" w:rsidRPr="00560EB2" w:rsidRDefault="001B6CF2" w:rsidP="001B6CF2">
                      <w:pPr>
                        <w:rPr>
                          <w:color w:val="FF0000"/>
                        </w:rPr>
                      </w:pPr>
                      <w:r w:rsidRPr="00560EB2">
                        <w:rPr>
                          <w:color w:val="FF0000"/>
                        </w:rPr>
                        <w:t>(</w:t>
                      </w:r>
                      <w:r w:rsidR="000244E2">
                        <w:rPr>
                          <w:color w:val="FF0000"/>
                        </w:rPr>
                        <w:t>2</w:t>
                      </w:r>
                      <w:r w:rsidRPr="00560EB2">
                        <w:rPr>
                          <w:color w:val="FF0000"/>
                        </w:rPr>
                        <w:t>)</w:t>
                      </w:r>
                    </w:p>
                  </w:txbxContent>
                </v:textbox>
              </v:shape>
            </w:pict>
          </mc:Fallback>
        </mc:AlternateContent>
      </w:r>
      <w:r w:rsidR="001B6CF2">
        <w:rPr>
          <w:noProof/>
        </w:rPr>
        <mc:AlternateContent>
          <mc:Choice Requires="wps">
            <w:drawing>
              <wp:anchor distT="0" distB="0" distL="114300" distR="114300" simplePos="0" relativeHeight="251658363" behindDoc="0" locked="0" layoutInCell="1" allowOverlap="1" wp14:anchorId="292C8EE9" wp14:editId="7569995D">
                <wp:simplePos x="0" y="0"/>
                <wp:positionH relativeFrom="column">
                  <wp:posOffset>1764958</wp:posOffset>
                </wp:positionH>
                <wp:positionV relativeFrom="paragraph">
                  <wp:posOffset>610235</wp:posOffset>
                </wp:positionV>
                <wp:extent cx="914400" cy="420986"/>
                <wp:effectExtent l="0" t="0" r="0" b="0"/>
                <wp:wrapNone/>
                <wp:docPr id="1730025732" name="Text Box 1730025732"/>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2C9434C1" w14:textId="77777777" w:rsidR="001B6CF2" w:rsidRPr="00560EB2" w:rsidRDefault="001B6CF2" w:rsidP="001B6CF2">
                            <w:pPr>
                              <w:rPr>
                                <w:color w:val="FF0000"/>
                              </w:rPr>
                            </w:pPr>
                            <w:r w:rsidRPr="00560EB2">
                              <w:rPr>
                                <w:color w:val="FF0000"/>
                              </w:rPr>
                              <w:t>(</w:t>
                            </w:r>
                            <w:r>
                              <w:rPr>
                                <w:color w:val="FF0000"/>
                              </w:rPr>
                              <w:t>1</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C8EE9" id="Text Box 1730025732" o:spid="_x0000_s1136" type="#_x0000_t202" style="position:absolute;margin-left:138.95pt;margin-top:48.05pt;width:1in;height:33.15pt;z-index:25165836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" filled="f" stroked="f" strokeweight=".5pt">
                <v:textbox>
                  <w:txbxContent>
                    <w:p w14:paraId="2C9434C1" w14:textId="77777777" w:rsidR="001B6CF2" w:rsidRPr="00560EB2" w:rsidRDefault="001B6CF2" w:rsidP="001B6CF2">
                      <w:pPr>
                        <w:rPr>
                          <w:color w:val="FF0000"/>
                        </w:rPr>
                      </w:pPr>
                      <w:r w:rsidRPr="00560EB2">
                        <w:rPr>
                          <w:color w:val="FF0000"/>
                        </w:rPr>
                        <w:t>(</w:t>
                      </w:r>
                      <w:r>
                        <w:rPr>
                          <w:color w:val="FF0000"/>
                        </w:rPr>
                        <w:t>1</w:t>
                      </w:r>
                      <w:r w:rsidRPr="00560EB2">
                        <w:rPr>
                          <w:color w:val="FF0000"/>
                        </w:rPr>
                        <w:t>)</w:t>
                      </w:r>
                    </w:p>
                  </w:txbxContent>
                </v:textbox>
              </v:shape>
            </w:pict>
          </mc:Fallback>
        </mc:AlternateContent>
      </w:r>
      <w:r w:rsidR="001B6CF2">
        <w:rPr>
          <w:noProof/>
        </w:rPr>
        <w:drawing>
          <wp:inline distT="0" distB="0" distL="0" distR="0" wp14:anchorId="21F2E05B" wp14:editId="1C769219">
            <wp:extent cx="6511925" cy="3564255"/>
            <wp:effectExtent l="0" t="0" r="3175" b="0"/>
            <wp:docPr id="1730025731" name="Picture 173002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11925" cy="3564255"/>
                    </a:xfrm>
                    <a:prstGeom prst="rect">
                      <a:avLst/>
                    </a:prstGeom>
                    <a:noFill/>
                    <a:ln>
                      <a:noFill/>
                    </a:ln>
                  </pic:spPr>
                </pic:pic>
              </a:graphicData>
            </a:graphic>
          </wp:inline>
        </w:drawing>
      </w:r>
    </w:p>
    <w:p w14:paraId="4B63EB3E" w14:textId="5C5CC6DB" w:rsidR="001B6CF2" w:rsidRPr="005421E7" w:rsidRDefault="001B6CF2" w:rsidP="001B6CF2">
      <w:pPr>
        <w:pStyle w:val="HINHANH"/>
      </w:pPr>
      <w:bookmarkStart w:id="85" w:name="_Toc180955997"/>
      <w:r>
        <w:t>Hình 3.</w:t>
      </w:r>
      <w:r w:rsidR="00FB7C08">
        <w:t>10</w:t>
      </w:r>
      <w:r>
        <w:t>: Màn hình Quản lý Nhân viên</w:t>
      </w:r>
      <w:bookmarkEnd w:id="85"/>
    </w:p>
    <w:p w14:paraId="53448CCD" w14:textId="1751E990" w:rsidR="001B6CF2" w:rsidRPr="00A03ACA" w:rsidRDefault="001B6CF2" w:rsidP="001B6CF2">
      <w:pPr>
        <w:pStyle w:val="ListParagraph"/>
        <w:numPr>
          <w:ilvl w:val="0"/>
          <w:numId w:val="8"/>
        </w:numPr>
        <w:spacing w:after="120" w:line="360" w:lineRule="auto"/>
        <w:jc w:val="both"/>
        <w:rPr>
          <w:rFonts w:ascii="Times New Roman" w:hAnsi="Times New Roman" w:cs="Times New Roman"/>
          <w:sz w:val="26"/>
          <w:szCs w:val="26"/>
        </w:rPr>
      </w:pPr>
      <w:r w:rsidRPr="00A03ACA">
        <w:rPr>
          <w:rFonts w:ascii="Times New Roman" w:hAnsi="Times New Roman" w:cs="Times New Roman"/>
          <w:bCs/>
          <w:sz w:val="26"/>
          <w:szCs w:val="26"/>
          <w:lang w:val="vi-VN"/>
        </w:rPr>
        <w:t xml:space="preserve">Chức năng: </w:t>
      </w:r>
      <w:r>
        <w:rPr>
          <w:rFonts w:ascii="Times New Roman" w:hAnsi="Times New Roman" w:cs="Times New Roman"/>
          <w:sz w:val="26"/>
          <w:szCs w:val="26"/>
        </w:rPr>
        <w:t>cho phép người quản lý tra cứu thông tin nhân viên hoặc có thể in danh sách nhân viên có trong hệ thống.</w:t>
      </w:r>
    </w:p>
    <w:p w14:paraId="07DA882A" w14:textId="26AA3A70" w:rsidR="001B6CF2" w:rsidRPr="00280EA0" w:rsidRDefault="001B6CF2" w:rsidP="001B6CF2">
      <w:pPr>
        <w:pStyle w:val="ListParagraph"/>
        <w:numPr>
          <w:ilvl w:val="0"/>
          <w:numId w:val="8"/>
        </w:numPr>
        <w:spacing w:after="120"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Mô tả: </w:t>
      </w:r>
    </w:p>
    <w:p w14:paraId="65A6781D" w14:textId="00968BF7" w:rsidR="001B6CF2" w:rsidRPr="000244E2" w:rsidRDefault="001B6CF2" w:rsidP="000244E2">
      <w:pPr>
        <w:pStyle w:val="ListParagraph"/>
        <w:numPr>
          <w:ilvl w:val="0"/>
          <w:numId w:val="44"/>
        </w:numPr>
        <w:tabs>
          <w:tab w:val="left" w:pos="1120"/>
        </w:tabs>
        <w:spacing w:after="120" w:line="360" w:lineRule="auto"/>
        <w:jc w:val="both"/>
        <w:rPr>
          <w:rFonts w:ascii="Times New Roman" w:hAnsi="Times New Roman" w:cs="Times New Roman"/>
          <w:bCs/>
          <w:sz w:val="26"/>
          <w:szCs w:val="26"/>
          <w:lang w:val="vi-VN"/>
        </w:rPr>
      </w:pPr>
      <w:r w:rsidRPr="000244E2">
        <w:rPr>
          <w:rFonts w:ascii="Times New Roman" w:hAnsi="Times New Roman" w:cs="Times New Roman"/>
          <w:bCs/>
          <w:sz w:val="26"/>
          <w:szCs w:val="26"/>
        </w:rPr>
        <w:t xml:space="preserve">Nút thêm </w:t>
      </w:r>
      <w:r w:rsidR="000244E2">
        <w:rPr>
          <w:rFonts w:ascii="Times New Roman" w:hAnsi="Times New Roman" w:cs="Times New Roman"/>
          <w:sz w:val="26"/>
          <w:szCs w:val="26"/>
        </w:rPr>
        <w:t xml:space="preserve">nhân viên: để </w:t>
      </w:r>
      <w:r w:rsidRPr="000244E2">
        <w:rPr>
          <w:rFonts w:ascii="Times New Roman" w:hAnsi="Times New Roman" w:cs="Times New Roman"/>
          <w:bCs/>
          <w:sz w:val="26"/>
          <w:szCs w:val="26"/>
        </w:rPr>
        <w:t xml:space="preserve">điều hướng đến màn hình thêm </w:t>
      </w:r>
      <w:r w:rsidRPr="000244E2">
        <w:rPr>
          <w:rFonts w:ascii="Times New Roman" w:hAnsi="Times New Roman" w:cs="Times New Roman"/>
          <w:sz w:val="26"/>
          <w:szCs w:val="26"/>
        </w:rPr>
        <w:t>khách hàng</w:t>
      </w:r>
      <w:r w:rsidRPr="000244E2">
        <w:rPr>
          <w:rFonts w:ascii="Times New Roman" w:hAnsi="Times New Roman" w:cs="Times New Roman"/>
          <w:bCs/>
          <w:sz w:val="26"/>
          <w:szCs w:val="26"/>
        </w:rPr>
        <w:t xml:space="preserve"> mới.</w:t>
      </w:r>
    </w:p>
    <w:p w14:paraId="3510C46A" w14:textId="19715304" w:rsidR="000244E2" w:rsidRPr="000244E2" w:rsidRDefault="000244E2" w:rsidP="000244E2">
      <w:pPr>
        <w:pStyle w:val="ListParagraph"/>
        <w:numPr>
          <w:ilvl w:val="0"/>
          <w:numId w:val="44"/>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 xml:space="preserve">Lọc </w:t>
      </w:r>
      <w:r w:rsidR="00766124">
        <w:rPr>
          <w:rFonts w:ascii="Times New Roman" w:hAnsi="Times New Roman" w:cs="Times New Roman"/>
          <w:sz w:val="26"/>
          <w:szCs w:val="26"/>
        </w:rPr>
        <w:t>nhân viên</w:t>
      </w:r>
      <w:r>
        <w:rPr>
          <w:rFonts w:ascii="Times New Roman" w:hAnsi="Times New Roman" w:cs="Times New Roman"/>
          <w:bCs/>
          <w:sz w:val="26"/>
          <w:szCs w:val="26"/>
        </w:rPr>
        <w:t xml:space="preserve"> theo </w:t>
      </w:r>
      <w:r w:rsidR="00F10714">
        <w:rPr>
          <w:rFonts w:ascii="Times New Roman" w:hAnsi="Times New Roman" w:cs="Times New Roman"/>
          <w:sz w:val="26"/>
          <w:szCs w:val="26"/>
        </w:rPr>
        <w:t>tiêu chí</w:t>
      </w:r>
      <w:r w:rsidR="009B73E1">
        <w:rPr>
          <w:rFonts w:ascii="Times New Roman" w:hAnsi="Times New Roman" w:cs="Times New Roman"/>
          <w:sz w:val="26"/>
          <w:szCs w:val="26"/>
        </w:rPr>
        <w:t>: “</w:t>
      </w:r>
      <w:r w:rsidR="00F10714">
        <w:rPr>
          <w:rFonts w:ascii="Times New Roman" w:hAnsi="Times New Roman" w:cs="Times New Roman"/>
          <w:sz w:val="26"/>
          <w:szCs w:val="26"/>
        </w:rPr>
        <w:t>tất cả nhân viên</w:t>
      </w:r>
      <w:r w:rsidR="009B73E1">
        <w:rPr>
          <w:rFonts w:ascii="Times New Roman" w:hAnsi="Times New Roman" w:cs="Times New Roman"/>
          <w:sz w:val="26"/>
          <w:szCs w:val="26"/>
        </w:rPr>
        <w:t>”</w:t>
      </w:r>
      <w:r w:rsidR="00F10714">
        <w:rPr>
          <w:rFonts w:ascii="Times New Roman" w:hAnsi="Times New Roman" w:cs="Times New Roman"/>
          <w:sz w:val="26"/>
          <w:szCs w:val="26"/>
        </w:rPr>
        <w:t xml:space="preserve">, </w:t>
      </w:r>
      <w:r w:rsidR="009B73E1">
        <w:rPr>
          <w:rFonts w:ascii="Times New Roman" w:hAnsi="Times New Roman" w:cs="Times New Roman"/>
          <w:sz w:val="26"/>
          <w:szCs w:val="26"/>
        </w:rPr>
        <w:t>“</w:t>
      </w:r>
      <w:r w:rsidR="00F10714">
        <w:rPr>
          <w:rFonts w:ascii="Times New Roman" w:hAnsi="Times New Roman" w:cs="Times New Roman"/>
          <w:sz w:val="26"/>
          <w:szCs w:val="26"/>
        </w:rPr>
        <w:t>nhân viên đã nghỉ</w:t>
      </w:r>
      <w:r w:rsidR="009B73E1">
        <w:rPr>
          <w:rFonts w:ascii="Times New Roman" w:hAnsi="Times New Roman" w:cs="Times New Roman"/>
          <w:sz w:val="26"/>
          <w:szCs w:val="26"/>
        </w:rPr>
        <w:t>”</w:t>
      </w:r>
      <w:r w:rsidR="00F10714">
        <w:rPr>
          <w:rFonts w:ascii="Times New Roman" w:hAnsi="Times New Roman" w:cs="Times New Roman"/>
          <w:sz w:val="26"/>
          <w:szCs w:val="26"/>
        </w:rPr>
        <w:t xml:space="preserve">, </w:t>
      </w:r>
      <w:r w:rsidR="009B73E1">
        <w:rPr>
          <w:rFonts w:ascii="Times New Roman" w:hAnsi="Times New Roman" w:cs="Times New Roman"/>
          <w:sz w:val="26"/>
          <w:szCs w:val="26"/>
        </w:rPr>
        <w:t>“</w:t>
      </w:r>
      <w:r w:rsidR="00F10714">
        <w:rPr>
          <w:rFonts w:ascii="Times New Roman" w:hAnsi="Times New Roman" w:cs="Times New Roman"/>
          <w:sz w:val="26"/>
          <w:szCs w:val="26"/>
        </w:rPr>
        <w:t>nhân viên còn làm</w:t>
      </w:r>
      <w:r w:rsidR="009B73E1">
        <w:rPr>
          <w:rFonts w:ascii="Times New Roman" w:hAnsi="Times New Roman" w:cs="Times New Roman"/>
          <w:sz w:val="26"/>
          <w:szCs w:val="26"/>
        </w:rPr>
        <w:t>”</w:t>
      </w:r>
      <w:r w:rsidR="00F10714">
        <w:rPr>
          <w:rFonts w:ascii="Times New Roman" w:hAnsi="Times New Roman" w:cs="Times New Roman"/>
          <w:sz w:val="26"/>
          <w:szCs w:val="26"/>
        </w:rPr>
        <w:t xml:space="preserve">, </w:t>
      </w:r>
      <w:r w:rsidR="009B73E1">
        <w:rPr>
          <w:rFonts w:ascii="Times New Roman" w:hAnsi="Times New Roman" w:cs="Times New Roman"/>
          <w:sz w:val="26"/>
          <w:szCs w:val="26"/>
        </w:rPr>
        <w:t>“</w:t>
      </w:r>
      <w:r w:rsidR="00F10714">
        <w:rPr>
          <w:rFonts w:ascii="Times New Roman" w:hAnsi="Times New Roman" w:cs="Times New Roman"/>
          <w:sz w:val="26"/>
          <w:szCs w:val="26"/>
        </w:rPr>
        <w:t>nhân viên nghỉ phép</w:t>
      </w:r>
      <w:r w:rsidR="009B73E1">
        <w:rPr>
          <w:rFonts w:ascii="Times New Roman" w:hAnsi="Times New Roman" w:cs="Times New Roman"/>
          <w:sz w:val="26"/>
          <w:szCs w:val="26"/>
        </w:rPr>
        <w:t>”</w:t>
      </w:r>
      <w:r w:rsidR="00F10714">
        <w:rPr>
          <w:rFonts w:ascii="Times New Roman" w:hAnsi="Times New Roman" w:cs="Times New Roman"/>
          <w:sz w:val="26"/>
          <w:szCs w:val="26"/>
        </w:rPr>
        <w:t>.</w:t>
      </w:r>
    </w:p>
    <w:p w14:paraId="3E5AEDF7" w14:textId="1E73A213" w:rsidR="001B6CF2" w:rsidRPr="000244E2" w:rsidRDefault="001B6CF2" w:rsidP="000244E2">
      <w:pPr>
        <w:pStyle w:val="ListParagraph"/>
        <w:numPr>
          <w:ilvl w:val="0"/>
          <w:numId w:val="44"/>
        </w:numPr>
        <w:tabs>
          <w:tab w:val="left" w:pos="1120"/>
        </w:tabs>
        <w:spacing w:after="120" w:line="360" w:lineRule="auto"/>
        <w:jc w:val="both"/>
        <w:rPr>
          <w:rFonts w:ascii="Times New Roman" w:hAnsi="Times New Roman" w:cs="Times New Roman"/>
          <w:bCs/>
          <w:sz w:val="26"/>
          <w:szCs w:val="26"/>
          <w:lang w:val="vi-VN"/>
        </w:rPr>
      </w:pPr>
      <w:r w:rsidRPr="000244E2">
        <w:rPr>
          <w:rFonts w:ascii="Times New Roman" w:hAnsi="Times New Roman" w:cs="Times New Roman"/>
          <w:bCs/>
          <w:sz w:val="26"/>
          <w:szCs w:val="26"/>
        </w:rPr>
        <w:lastRenderedPageBreak/>
        <w:t xml:space="preserve">Nút in danh sách </w:t>
      </w:r>
      <w:r w:rsidR="00F10714">
        <w:rPr>
          <w:rFonts w:ascii="Times New Roman" w:hAnsi="Times New Roman" w:cs="Times New Roman"/>
          <w:sz w:val="26"/>
          <w:szCs w:val="26"/>
        </w:rPr>
        <w:t>nhân viên</w:t>
      </w:r>
      <w:r w:rsidRPr="000244E2">
        <w:rPr>
          <w:rFonts w:ascii="Times New Roman" w:hAnsi="Times New Roman" w:cs="Times New Roman"/>
          <w:bCs/>
          <w:sz w:val="26"/>
          <w:szCs w:val="26"/>
        </w:rPr>
        <w:t xml:space="preserve"> hiện có trong hệ thống ra file PDF.</w:t>
      </w:r>
    </w:p>
    <w:p w14:paraId="4167F91E" w14:textId="2C4CC389" w:rsidR="001B6CF2" w:rsidRPr="000244E2" w:rsidRDefault="001B6CF2" w:rsidP="000244E2">
      <w:pPr>
        <w:pStyle w:val="ListParagraph"/>
        <w:numPr>
          <w:ilvl w:val="0"/>
          <w:numId w:val="44"/>
        </w:numPr>
        <w:tabs>
          <w:tab w:val="left" w:pos="1120"/>
        </w:tabs>
        <w:spacing w:after="120" w:line="360" w:lineRule="auto"/>
        <w:jc w:val="both"/>
        <w:rPr>
          <w:rFonts w:ascii="Times New Roman" w:hAnsi="Times New Roman" w:cs="Times New Roman"/>
          <w:bCs/>
          <w:sz w:val="26"/>
          <w:szCs w:val="26"/>
          <w:lang w:val="vi-VN"/>
        </w:rPr>
      </w:pPr>
      <w:r w:rsidRPr="000244E2">
        <w:rPr>
          <w:rFonts w:ascii="Times New Roman" w:hAnsi="Times New Roman" w:cs="Times New Roman"/>
          <w:bCs/>
          <w:sz w:val="26"/>
          <w:szCs w:val="26"/>
        </w:rPr>
        <w:t xml:space="preserve">Ô tìm kiếm thông tin </w:t>
      </w:r>
      <w:r w:rsidR="00F10714">
        <w:rPr>
          <w:rFonts w:ascii="Times New Roman" w:hAnsi="Times New Roman" w:cs="Times New Roman"/>
          <w:sz w:val="26"/>
          <w:szCs w:val="26"/>
        </w:rPr>
        <w:t>nhân viên</w:t>
      </w:r>
      <w:r w:rsidRPr="000244E2">
        <w:rPr>
          <w:rFonts w:ascii="Times New Roman" w:hAnsi="Times New Roman" w:cs="Times New Roman"/>
          <w:bCs/>
          <w:sz w:val="26"/>
          <w:szCs w:val="26"/>
        </w:rPr>
        <w:t xml:space="preserve"> tra cứu theo từ khóa ‘mã </w:t>
      </w:r>
      <w:r w:rsidR="00F10714">
        <w:rPr>
          <w:rFonts w:ascii="Times New Roman" w:hAnsi="Times New Roman" w:cs="Times New Roman"/>
          <w:sz w:val="26"/>
          <w:szCs w:val="26"/>
        </w:rPr>
        <w:t>nhân viên</w:t>
      </w:r>
      <w:r w:rsidRPr="000244E2">
        <w:rPr>
          <w:rFonts w:ascii="Times New Roman" w:hAnsi="Times New Roman" w:cs="Times New Roman"/>
          <w:bCs/>
          <w:sz w:val="26"/>
          <w:szCs w:val="26"/>
        </w:rPr>
        <w:t xml:space="preserve">’, ‘tên </w:t>
      </w:r>
      <w:r w:rsidR="00F10714">
        <w:rPr>
          <w:rFonts w:ascii="Times New Roman" w:hAnsi="Times New Roman" w:cs="Times New Roman"/>
          <w:sz w:val="26"/>
          <w:szCs w:val="26"/>
        </w:rPr>
        <w:t>nhân viên</w:t>
      </w:r>
      <w:r w:rsidRPr="000244E2">
        <w:rPr>
          <w:rFonts w:ascii="Times New Roman" w:hAnsi="Times New Roman" w:cs="Times New Roman"/>
          <w:bCs/>
          <w:sz w:val="26"/>
          <w:szCs w:val="26"/>
        </w:rPr>
        <w:t>’ hoặc bất kì kí tự nào.</w:t>
      </w:r>
    </w:p>
    <w:p w14:paraId="4CCCCC50" w14:textId="4C8995F3" w:rsidR="001B6CF2" w:rsidRPr="000244E2" w:rsidRDefault="001B6CF2" w:rsidP="000244E2">
      <w:pPr>
        <w:pStyle w:val="ListParagraph"/>
        <w:numPr>
          <w:ilvl w:val="0"/>
          <w:numId w:val="44"/>
        </w:numPr>
        <w:tabs>
          <w:tab w:val="left" w:pos="1120"/>
        </w:tabs>
        <w:spacing w:after="120" w:line="360" w:lineRule="auto"/>
        <w:jc w:val="both"/>
        <w:rPr>
          <w:rFonts w:ascii="Times New Roman" w:hAnsi="Times New Roman" w:cs="Times New Roman"/>
          <w:bCs/>
          <w:sz w:val="26"/>
          <w:szCs w:val="26"/>
          <w:lang w:val="vi-VN"/>
        </w:rPr>
      </w:pPr>
      <w:r w:rsidRPr="000244E2">
        <w:rPr>
          <w:rFonts w:ascii="Times New Roman" w:hAnsi="Times New Roman" w:cs="Times New Roman"/>
          <w:bCs/>
          <w:sz w:val="26"/>
          <w:szCs w:val="26"/>
        </w:rPr>
        <w:t xml:space="preserve">Bảng hiển thị dữ liệu </w:t>
      </w:r>
      <w:r w:rsidR="00F10714">
        <w:rPr>
          <w:rFonts w:ascii="Times New Roman" w:hAnsi="Times New Roman" w:cs="Times New Roman"/>
          <w:sz w:val="26"/>
          <w:szCs w:val="26"/>
        </w:rPr>
        <w:t>nhân viên</w:t>
      </w:r>
      <w:r w:rsidRPr="000244E2">
        <w:rPr>
          <w:rFonts w:ascii="Times New Roman" w:hAnsi="Times New Roman" w:cs="Times New Roman"/>
          <w:bCs/>
          <w:sz w:val="26"/>
          <w:szCs w:val="26"/>
        </w:rPr>
        <w:t xml:space="preserve"> được tra cứu hoặc chọn lọc.</w:t>
      </w:r>
    </w:p>
    <w:p w14:paraId="67C6FFC9" w14:textId="29E05562" w:rsidR="001B6CF2" w:rsidRPr="000244E2" w:rsidRDefault="001B6CF2" w:rsidP="000244E2">
      <w:pPr>
        <w:pStyle w:val="ListParagraph"/>
        <w:numPr>
          <w:ilvl w:val="0"/>
          <w:numId w:val="44"/>
        </w:numPr>
        <w:tabs>
          <w:tab w:val="left" w:pos="1120"/>
        </w:tabs>
        <w:spacing w:after="120" w:line="360" w:lineRule="auto"/>
        <w:jc w:val="both"/>
        <w:rPr>
          <w:rFonts w:ascii="Times New Roman" w:hAnsi="Times New Roman" w:cs="Times New Roman"/>
          <w:bCs/>
          <w:sz w:val="26"/>
          <w:szCs w:val="26"/>
          <w:lang w:val="vi-VN"/>
        </w:rPr>
      </w:pPr>
      <w:r w:rsidRPr="000244E2">
        <w:rPr>
          <w:rFonts w:ascii="Times New Roman" w:hAnsi="Times New Roman" w:cs="Times New Roman"/>
          <w:bCs/>
          <w:sz w:val="26"/>
          <w:szCs w:val="26"/>
        </w:rPr>
        <w:t>Thanh điều hướng: Di chuyển đến những màn hình khác khi nhấn vào.</w:t>
      </w:r>
    </w:p>
    <w:p w14:paraId="7EB88159" w14:textId="6F9B0B92" w:rsidR="00077765" w:rsidRPr="003B2618" w:rsidRDefault="001B6CF2" w:rsidP="00553BB8">
      <w:pPr>
        <w:pStyle w:val="ListParagraph"/>
        <w:numPr>
          <w:ilvl w:val="0"/>
          <w:numId w:val="44"/>
        </w:numPr>
        <w:tabs>
          <w:tab w:val="left" w:pos="1120"/>
        </w:tabs>
        <w:spacing w:after="120" w:line="360" w:lineRule="auto"/>
        <w:jc w:val="both"/>
        <w:rPr>
          <w:rFonts w:ascii="Times New Roman" w:hAnsi="Times New Roman" w:cs="Times New Roman"/>
          <w:bCs/>
          <w:sz w:val="26"/>
          <w:szCs w:val="26"/>
          <w:lang w:val="vi-VN"/>
        </w:rPr>
      </w:pPr>
      <w:r w:rsidRPr="000244E2">
        <w:rPr>
          <w:rFonts w:ascii="Times New Roman" w:hAnsi="Times New Roman" w:cs="Times New Roman"/>
          <w:bCs/>
          <w:sz w:val="26"/>
          <w:szCs w:val="26"/>
        </w:rPr>
        <w:t>Nút thu gọn: Khi nhấn vào nút thanh điều hướng thu gọn</w:t>
      </w:r>
      <w:r w:rsidR="001E52E2">
        <w:rPr>
          <w:rFonts w:ascii="Times New Roman" w:hAnsi="Times New Roman" w:cs="Times New Roman"/>
          <w:bCs/>
          <w:sz w:val="26"/>
          <w:szCs w:val="26"/>
        </w:rPr>
        <w:t>.</w:t>
      </w:r>
    </w:p>
    <w:p w14:paraId="03126964" w14:textId="58CAB98C" w:rsidR="00F65AC4" w:rsidRPr="00A22885" w:rsidRDefault="00F65AC4" w:rsidP="00A27B42">
      <w:pPr>
        <w:pStyle w:val="Heading2"/>
        <w:numPr>
          <w:ilvl w:val="0"/>
          <w:numId w:val="1"/>
        </w:numPr>
        <w:spacing w:line="360" w:lineRule="auto"/>
        <w:ind w:left="567"/>
        <w:rPr>
          <w:rFonts w:cs="Times New Roman"/>
        </w:rPr>
      </w:pPr>
      <w:bookmarkStart w:id="86" w:name="_Toc179146126"/>
      <w:bookmarkStart w:id="87" w:name="_Toc180955964"/>
      <w:r w:rsidRPr="00A22885">
        <w:rPr>
          <w:rFonts w:cs="Times New Roman"/>
        </w:rPr>
        <w:t xml:space="preserve">Màn hình </w:t>
      </w:r>
      <w:r w:rsidR="00A22885">
        <w:rPr>
          <w:rFonts w:cs="Times New Roman"/>
        </w:rPr>
        <w:t>T</w:t>
      </w:r>
      <w:r w:rsidRPr="00A22885">
        <w:rPr>
          <w:rFonts w:cs="Times New Roman"/>
        </w:rPr>
        <w:t xml:space="preserve">hêm mới </w:t>
      </w:r>
      <w:r w:rsidR="00A22885">
        <w:rPr>
          <w:rFonts w:cs="Times New Roman"/>
        </w:rPr>
        <w:t>N</w:t>
      </w:r>
      <w:r w:rsidR="009330BA" w:rsidRPr="00A22885">
        <w:rPr>
          <w:rFonts w:cs="Times New Roman"/>
        </w:rPr>
        <w:t>hân viên</w:t>
      </w:r>
      <w:bookmarkEnd w:id="86"/>
      <w:bookmarkEnd w:id="87"/>
    </w:p>
    <w:p w14:paraId="4A45E228" w14:textId="118B148D" w:rsidR="00A56536" w:rsidRPr="00A56536" w:rsidRDefault="003F15FC" w:rsidP="00553BB8">
      <w:pPr>
        <w:spacing w:line="360" w:lineRule="auto"/>
      </w:pPr>
      <w:r>
        <w:rPr>
          <w:noProof/>
        </w:rPr>
        <mc:AlternateContent>
          <mc:Choice Requires="wps">
            <w:drawing>
              <wp:anchor distT="0" distB="0" distL="114300" distR="114300" simplePos="0" relativeHeight="251658373" behindDoc="0" locked="0" layoutInCell="1" allowOverlap="1" wp14:anchorId="1F175EA1" wp14:editId="74F26AE7">
                <wp:simplePos x="0" y="0"/>
                <wp:positionH relativeFrom="margin">
                  <wp:posOffset>4536440</wp:posOffset>
                </wp:positionH>
                <wp:positionV relativeFrom="paragraph">
                  <wp:posOffset>2148205</wp:posOffset>
                </wp:positionV>
                <wp:extent cx="344805" cy="361950"/>
                <wp:effectExtent l="0" t="0" r="0" b="0"/>
                <wp:wrapNone/>
                <wp:docPr id="1730025744" name="Text Box 1730025744"/>
                <wp:cNvGraphicFramePr/>
                <a:graphic xmlns:a="http://schemas.openxmlformats.org/drawingml/2006/main">
                  <a:graphicData uri="http://schemas.microsoft.com/office/word/2010/wordprocessingShape">
                    <wps:wsp>
                      <wps:cNvSpPr txBox="1"/>
                      <wps:spPr>
                        <a:xfrm>
                          <a:off x="0" y="0"/>
                          <a:ext cx="344805" cy="361950"/>
                        </a:xfrm>
                        <a:prstGeom prst="rect">
                          <a:avLst/>
                        </a:prstGeom>
                        <a:noFill/>
                        <a:ln w="6350">
                          <a:noFill/>
                        </a:ln>
                      </wps:spPr>
                      <wps:txbx>
                        <w:txbxContent>
                          <w:p w14:paraId="3669F7CD" w14:textId="729050C0" w:rsidR="008318AF" w:rsidRPr="00560EB2" w:rsidRDefault="008318AF" w:rsidP="008318AF">
                            <w:pPr>
                              <w:rPr>
                                <w:color w:val="FF0000"/>
                              </w:rPr>
                            </w:pPr>
                            <w:r w:rsidRPr="00560EB2">
                              <w:rPr>
                                <w:color w:val="FF0000"/>
                              </w:rPr>
                              <w:t>(</w:t>
                            </w:r>
                            <w:r>
                              <w:rPr>
                                <w:color w:val="FF0000"/>
                              </w:rPr>
                              <w:t>13</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75EA1" id="Text Box 1730025744" o:spid="_x0000_s1137" type="#_x0000_t202" style="position:absolute;margin-left:357.2pt;margin-top:169.15pt;width:27.15pt;height:28.5pt;z-index:251658373;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" filled="f" stroked="f" strokeweight=".5pt">
                <v:textbox>
                  <w:txbxContent>
                    <w:p w14:paraId="3669F7CD" w14:textId="729050C0" w:rsidR="008318AF" w:rsidRPr="00560EB2" w:rsidRDefault="008318AF" w:rsidP="008318AF">
                      <w:pPr>
                        <w:rPr>
                          <w:color w:val="FF0000"/>
                        </w:rPr>
                      </w:pPr>
                      <w:r w:rsidRPr="00560EB2">
                        <w:rPr>
                          <w:color w:val="FF0000"/>
                        </w:rPr>
                        <w:t>(</w:t>
                      </w:r>
                      <w:r>
                        <w:rPr>
                          <w:color w:val="FF0000"/>
                        </w:rPr>
                        <w:t>13</w:t>
                      </w:r>
                      <w:r w:rsidRPr="00560EB2">
                        <w:rPr>
                          <w:color w:val="FF0000"/>
                        </w:rPr>
                        <w:t>)</w:t>
                      </w:r>
                    </w:p>
                  </w:txbxContent>
                </v:textbox>
                <w10:wrap anchorx="margin"/>
              </v:shape>
            </w:pict>
          </mc:Fallback>
        </mc:AlternateContent>
      </w:r>
      <w:r>
        <w:rPr>
          <w:noProof/>
        </w:rPr>
        <mc:AlternateContent>
          <mc:Choice Requires="wps">
            <w:drawing>
              <wp:anchor distT="0" distB="0" distL="114300" distR="114300" simplePos="0" relativeHeight="251658372" behindDoc="0" locked="0" layoutInCell="1" allowOverlap="1" wp14:anchorId="421CE476" wp14:editId="62530579">
                <wp:simplePos x="0" y="0"/>
                <wp:positionH relativeFrom="margin">
                  <wp:posOffset>3849370</wp:posOffset>
                </wp:positionH>
                <wp:positionV relativeFrom="paragraph">
                  <wp:posOffset>2910205</wp:posOffset>
                </wp:positionV>
                <wp:extent cx="344805" cy="361950"/>
                <wp:effectExtent l="0" t="0" r="0" b="0"/>
                <wp:wrapNone/>
                <wp:docPr id="1730025743" name="Text Box 1730025743"/>
                <wp:cNvGraphicFramePr/>
                <a:graphic xmlns:a="http://schemas.openxmlformats.org/drawingml/2006/main">
                  <a:graphicData uri="http://schemas.microsoft.com/office/word/2010/wordprocessingShape">
                    <wps:wsp>
                      <wps:cNvSpPr txBox="1"/>
                      <wps:spPr>
                        <a:xfrm>
                          <a:off x="0" y="0"/>
                          <a:ext cx="344805" cy="361950"/>
                        </a:xfrm>
                        <a:prstGeom prst="rect">
                          <a:avLst/>
                        </a:prstGeom>
                        <a:noFill/>
                        <a:ln w="6350">
                          <a:noFill/>
                        </a:ln>
                      </wps:spPr>
                      <wps:txbx>
                        <w:txbxContent>
                          <w:p w14:paraId="510F9452" w14:textId="251BD67B" w:rsidR="008318AF" w:rsidRPr="00560EB2" w:rsidRDefault="008318AF" w:rsidP="008318AF">
                            <w:pPr>
                              <w:rPr>
                                <w:color w:val="FF0000"/>
                              </w:rPr>
                            </w:pPr>
                            <w:r w:rsidRPr="00560EB2">
                              <w:rPr>
                                <w:color w:val="FF0000"/>
                              </w:rPr>
                              <w:t>(</w:t>
                            </w:r>
                            <w:r>
                              <w:rPr>
                                <w:color w:val="FF0000"/>
                              </w:rPr>
                              <w:t>12</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1CE476" id="Text Box 1730025743" o:spid="_x0000_s1138" type="#_x0000_t202" style="position:absolute;margin-left:303.1pt;margin-top:229.15pt;width:27.15pt;height:28.5pt;z-index:25165837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" filled="f" stroked="f" strokeweight=".5pt">
                <v:textbox>
                  <w:txbxContent>
                    <w:p w14:paraId="510F9452" w14:textId="251BD67B" w:rsidR="008318AF" w:rsidRPr="00560EB2" w:rsidRDefault="008318AF" w:rsidP="008318AF">
                      <w:pPr>
                        <w:rPr>
                          <w:color w:val="FF0000"/>
                        </w:rPr>
                      </w:pPr>
                      <w:r w:rsidRPr="00560EB2">
                        <w:rPr>
                          <w:color w:val="FF0000"/>
                        </w:rPr>
                        <w:t>(</w:t>
                      </w:r>
                      <w:r>
                        <w:rPr>
                          <w:color w:val="FF0000"/>
                        </w:rPr>
                        <w:t>12</w:t>
                      </w:r>
                      <w:r w:rsidRPr="00560EB2">
                        <w:rPr>
                          <w:color w:val="FF0000"/>
                        </w:rPr>
                        <w:t>)</w:t>
                      </w:r>
                    </w:p>
                  </w:txbxContent>
                </v:textbox>
                <w10:wrap anchorx="margin"/>
              </v:shape>
            </w:pict>
          </mc:Fallback>
        </mc:AlternateContent>
      </w:r>
      <w:r w:rsidR="00FB7C08">
        <w:rPr>
          <w:noProof/>
        </w:rPr>
        <mc:AlternateContent>
          <mc:Choice Requires="wps">
            <w:drawing>
              <wp:anchor distT="0" distB="0" distL="114300" distR="114300" simplePos="0" relativeHeight="251658376" behindDoc="0" locked="0" layoutInCell="1" allowOverlap="1" wp14:anchorId="41916343" wp14:editId="08127263">
                <wp:simplePos x="0" y="0"/>
                <wp:positionH relativeFrom="margin">
                  <wp:posOffset>254544</wp:posOffset>
                </wp:positionH>
                <wp:positionV relativeFrom="paragraph">
                  <wp:posOffset>2903</wp:posOffset>
                </wp:positionV>
                <wp:extent cx="344805" cy="361950"/>
                <wp:effectExtent l="0" t="0" r="0" b="0"/>
                <wp:wrapNone/>
                <wp:docPr id="1730025748" name="Text Box 1730025748"/>
                <wp:cNvGraphicFramePr/>
                <a:graphic xmlns:a="http://schemas.openxmlformats.org/drawingml/2006/main">
                  <a:graphicData uri="http://schemas.microsoft.com/office/word/2010/wordprocessingShape">
                    <wps:wsp>
                      <wps:cNvSpPr txBox="1"/>
                      <wps:spPr>
                        <a:xfrm>
                          <a:off x="0" y="0"/>
                          <a:ext cx="344805" cy="361950"/>
                        </a:xfrm>
                        <a:prstGeom prst="rect">
                          <a:avLst/>
                        </a:prstGeom>
                        <a:noFill/>
                        <a:ln w="6350">
                          <a:noFill/>
                        </a:ln>
                      </wps:spPr>
                      <wps:txbx>
                        <w:txbxContent>
                          <w:p w14:paraId="393E42A2" w14:textId="0B063FA7" w:rsidR="00FB7C08" w:rsidRPr="00560EB2" w:rsidRDefault="00FB7C08" w:rsidP="00FB7C08">
                            <w:pPr>
                              <w:rPr>
                                <w:color w:val="FF0000"/>
                              </w:rPr>
                            </w:pPr>
                            <w:r w:rsidRPr="00560EB2">
                              <w:rPr>
                                <w:color w:val="FF0000"/>
                              </w:rPr>
                              <w:t>(</w:t>
                            </w:r>
                            <w:r>
                              <w:rPr>
                                <w:color w:val="FF0000"/>
                              </w:rPr>
                              <w:t>15</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916343" id="Text Box 1730025748" o:spid="_x0000_s1139" type="#_x0000_t202" style="position:absolute;margin-left:20.05pt;margin-top:.25pt;width:27.15pt;height:28.5pt;z-index:2516583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" filled="f" stroked="f" strokeweight=".5pt">
                <v:textbox>
                  <w:txbxContent>
                    <w:p w14:paraId="393E42A2" w14:textId="0B063FA7" w:rsidR="00FB7C08" w:rsidRPr="00560EB2" w:rsidRDefault="00FB7C08" w:rsidP="00FB7C08">
                      <w:pPr>
                        <w:rPr>
                          <w:color w:val="FF0000"/>
                        </w:rPr>
                      </w:pPr>
                      <w:r w:rsidRPr="00560EB2">
                        <w:rPr>
                          <w:color w:val="FF0000"/>
                        </w:rPr>
                        <w:t>(</w:t>
                      </w:r>
                      <w:r>
                        <w:rPr>
                          <w:color w:val="FF0000"/>
                        </w:rPr>
                        <w:t>15</w:t>
                      </w:r>
                      <w:r w:rsidRPr="00560EB2">
                        <w:rPr>
                          <w:color w:val="FF0000"/>
                        </w:rPr>
                        <w:t>)</w:t>
                      </w:r>
                    </w:p>
                  </w:txbxContent>
                </v:textbox>
                <w10:wrap anchorx="margin"/>
              </v:shape>
            </w:pict>
          </mc:Fallback>
        </mc:AlternateContent>
      </w:r>
      <w:r w:rsidR="00FB7C08">
        <w:rPr>
          <w:noProof/>
        </w:rPr>
        <mc:AlternateContent>
          <mc:Choice Requires="wps">
            <w:drawing>
              <wp:anchor distT="0" distB="0" distL="114300" distR="114300" simplePos="0" relativeHeight="251658375" behindDoc="0" locked="0" layoutInCell="1" allowOverlap="1" wp14:anchorId="7AF2BC18" wp14:editId="05BB022D">
                <wp:simplePos x="0" y="0"/>
                <wp:positionH relativeFrom="margin">
                  <wp:posOffset>532130</wp:posOffset>
                </wp:positionH>
                <wp:positionV relativeFrom="paragraph">
                  <wp:posOffset>1379946</wp:posOffset>
                </wp:positionV>
                <wp:extent cx="344805" cy="361950"/>
                <wp:effectExtent l="0" t="0" r="0" b="0"/>
                <wp:wrapNone/>
                <wp:docPr id="1730025747" name="Text Box 1730025747"/>
                <wp:cNvGraphicFramePr/>
                <a:graphic xmlns:a="http://schemas.openxmlformats.org/drawingml/2006/main">
                  <a:graphicData uri="http://schemas.microsoft.com/office/word/2010/wordprocessingShape">
                    <wps:wsp>
                      <wps:cNvSpPr txBox="1"/>
                      <wps:spPr>
                        <a:xfrm>
                          <a:off x="0" y="0"/>
                          <a:ext cx="344805" cy="361950"/>
                        </a:xfrm>
                        <a:prstGeom prst="rect">
                          <a:avLst/>
                        </a:prstGeom>
                        <a:noFill/>
                        <a:ln w="6350">
                          <a:noFill/>
                        </a:ln>
                      </wps:spPr>
                      <wps:txbx>
                        <w:txbxContent>
                          <w:p w14:paraId="49632652" w14:textId="6284CCFF" w:rsidR="00FB7C08" w:rsidRPr="00560EB2" w:rsidRDefault="00FB7C08" w:rsidP="00FB7C08">
                            <w:pPr>
                              <w:rPr>
                                <w:color w:val="FF0000"/>
                              </w:rPr>
                            </w:pPr>
                            <w:r w:rsidRPr="00560EB2">
                              <w:rPr>
                                <w:color w:val="FF0000"/>
                              </w:rPr>
                              <w:t>(</w:t>
                            </w:r>
                            <w:r>
                              <w:rPr>
                                <w:color w:val="FF0000"/>
                              </w:rPr>
                              <w:t>14</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F2BC18" id="Text Box 1730025747" o:spid="_x0000_s1140" type="#_x0000_t202" style="position:absolute;margin-left:41.9pt;margin-top:108.65pt;width:27.15pt;height:28.5pt;z-index:251658375;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" filled="f" stroked="f" strokeweight=".5pt">
                <v:textbox>
                  <w:txbxContent>
                    <w:p w14:paraId="49632652" w14:textId="6284CCFF" w:rsidR="00FB7C08" w:rsidRPr="00560EB2" w:rsidRDefault="00FB7C08" w:rsidP="00FB7C08">
                      <w:pPr>
                        <w:rPr>
                          <w:color w:val="FF0000"/>
                        </w:rPr>
                      </w:pPr>
                      <w:r w:rsidRPr="00560EB2">
                        <w:rPr>
                          <w:color w:val="FF0000"/>
                        </w:rPr>
                        <w:t>(</w:t>
                      </w:r>
                      <w:r>
                        <w:rPr>
                          <w:color w:val="FF0000"/>
                        </w:rPr>
                        <w:t>14</w:t>
                      </w:r>
                      <w:r w:rsidRPr="00560EB2">
                        <w:rPr>
                          <w:color w:val="FF0000"/>
                        </w:rPr>
                        <w:t>)</w:t>
                      </w:r>
                    </w:p>
                  </w:txbxContent>
                </v:textbox>
                <w10:wrap anchorx="margin"/>
              </v:shape>
            </w:pict>
          </mc:Fallback>
        </mc:AlternateContent>
      </w:r>
      <w:r w:rsidR="00FB7C08">
        <w:rPr>
          <w:noProof/>
        </w:rPr>
        <mc:AlternateContent>
          <mc:Choice Requires="wps">
            <w:drawing>
              <wp:anchor distT="0" distB="0" distL="114300" distR="114300" simplePos="0" relativeHeight="251658374" behindDoc="0" locked="0" layoutInCell="1" allowOverlap="1" wp14:anchorId="4E2ABD56" wp14:editId="1E5E7C18">
                <wp:simplePos x="0" y="0"/>
                <wp:positionH relativeFrom="margin">
                  <wp:align>left</wp:align>
                </wp:positionH>
                <wp:positionV relativeFrom="paragraph">
                  <wp:posOffset>351246</wp:posOffset>
                </wp:positionV>
                <wp:extent cx="985158" cy="3238500"/>
                <wp:effectExtent l="0" t="0" r="24765" b="19050"/>
                <wp:wrapNone/>
                <wp:docPr id="1730025745" name="Rectangles 23"/>
                <wp:cNvGraphicFramePr/>
                <a:graphic xmlns:a="http://schemas.openxmlformats.org/drawingml/2006/main">
                  <a:graphicData uri="http://schemas.microsoft.com/office/word/2010/wordprocessingShape">
                    <wps:wsp>
                      <wps:cNvSpPr/>
                      <wps:spPr>
                        <a:xfrm>
                          <a:off x="0" y="0"/>
                          <a:ext cx="985158" cy="323850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16E1E874" w14:textId="332F9BF9" w:rsidR="00FB7C08" w:rsidRDefault="00FB7C08" w:rsidP="00FB7C08">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E2ABD56" id="_x0000_s1141" style="position:absolute;margin-left:0;margin-top:27.65pt;width:77.55pt;height:255pt;z-index:25165837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" filled="f" strokecolor="red" strokeweight="1pt">
                <v:textbox>
                  <w:txbxContent>
                    <w:p w14:paraId="16E1E874" w14:textId="332F9BF9" w:rsidR="00FB7C08" w:rsidRDefault="00FB7C08" w:rsidP="00FB7C08">
                      <w:pPr>
                        <w:jc w:val="center"/>
                        <w:rPr>
                          <w:color w:val="FFFFFF" w:themeColor="background1"/>
                        </w:rPr>
                      </w:pPr>
                    </w:p>
                  </w:txbxContent>
                </v:textbox>
                <w10:wrap anchorx="margin"/>
              </v:rect>
            </w:pict>
          </mc:Fallback>
        </mc:AlternateContent>
      </w:r>
      <w:r w:rsidR="008318AF">
        <w:rPr>
          <w:noProof/>
        </w:rPr>
        <mc:AlternateContent>
          <mc:Choice Requires="wps">
            <w:drawing>
              <wp:anchor distT="0" distB="0" distL="114300" distR="114300" simplePos="0" relativeHeight="251658371" behindDoc="0" locked="0" layoutInCell="1" allowOverlap="1" wp14:anchorId="7AC4402C" wp14:editId="617F538E">
                <wp:simplePos x="0" y="0"/>
                <wp:positionH relativeFrom="margin">
                  <wp:posOffset>5032466</wp:posOffset>
                </wp:positionH>
                <wp:positionV relativeFrom="paragraph">
                  <wp:posOffset>1662248</wp:posOffset>
                </wp:positionV>
                <wp:extent cx="344805" cy="361950"/>
                <wp:effectExtent l="0" t="0" r="0" b="0"/>
                <wp:wrapNone/>
                <wp:docPr id="1730025742" name="Text Box 1730025742"/>
                <wp:cNvGraphicFramePr/>
                <a:graphic xmlns:a="http://schemas.openxmlformats.org/drawingml/2006/main">
                  <a:graphicData uri="http://schemas.microsoft.com/office/word/2010/wordprocessingShape">
                    <wps:wsp>
                      <wps:cNvSpPr txBox="1"/>
                      <wps:spPr>
                        <a:xfrm>
                          <a:off x="0" y="0"/>
                          <a:ext cx="344805" cy="361950"/>
                        </a:xfrm>
                        <a:prstGeom prst="rect">
                          <a:avLst/>
                        </a:prstGeom>
                        <a:noFill/>
                        <a:ln w="6350">
                          <a:noFill/>
                        </a:ln>
                      </wps:spPr>
                      <wps:txbx>
                        <w:txbxContent>
                          <w:p w14:paraId="72140C3A" w14:textId="05EC9E21" w:rsidR="008318AF" w:rsidRPr="00560EB2" w:rsidRDefault="008318AF" w:rsidP="008318AF">
                            <w:pPr>
                              <w:rPr>
                                <w:color w:val="FF0000"/>
                              </w:rPr>
                            </w:pPr>
                            <w:r w:rsidRPr="00560EB2">
                              <w:rPr>
                                <w:color w:val="FF0000"/>
                              </w:rPr>
                              <w:t>(</w:t>
                            </w:r>
                            <w:r>
                              <w:rPr>
                                <w:color w:val="FF0000"/>
                              </w:rPr>
                              <w:t>11</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C4402C" id="Text Box 1730025742" o:spid="_x0000_s1142" type="#_x0000_t202" style="position:absolute;margin-left:396.25pt;margin-top:130.9pt;width:27.15pt;height:28.5pt;z-index:251658371;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" filled="f" stroked="f" strokeweight=".5pt">
                <v:textbox>
                  <w:txbxContent>
                    <w:p w14:paraId="72140C3A" w14:textId="05EC9E21" w:rsidR="008318AF" w:rsidRPr="00560EB2" w:rsidRDefault="008318AF" w:rsidP="008318AF">
                      <w:pPr>
                        <w:rPr>
                          <w:color w:val="FF0000"/>
                        </w:rPr>
                      </w:pPr>
                      <w:r w:rsidRPr="00560EB2">
                        <w:rPr>
                          <w:color w:val="FF0000"/>
                        </w:rPr>
                        <w:t>(</w:t>
                      </w:r>
                      <w:r>
                        <w:rPr>
                          <w:color w:val="FF0000"/>
                        </w:rPr>
                        <w:t>11</w:t>
                      </w:r>
                      <w:r w:rsidRPr="00560EB2">
                        <w:rPr>
                          <w:color w:val="FF0000"/>
                        </w:rPr>
                        <w:t>)</w:t>
                      </w:r>
                    </w:p>
                  </w:txbxContent>
                </v:textbox>
                <w10:wrap anchorx="margin"/>
              </v:shape>
            </w:pict>
          </mc:Fallback>
        </mc:AlternateContent>
      </w:r>
      <w:r w:rsidR="008318AF">
        <w:rPr>
          <w:noProof/>
        </w:rPr>
        <mc:AlternateContent>
          <mc:Choice Requires="wps">
            <w:drawing>
              <wp:anchor distT="0" distB="0" distL="114300" distR="114300" simplePos="0" relativeHeight="251658279" behindDoc="0" locked="0" layoutInCell="1" allowOverlap="1" wp14:anchorId="3C72542C" wp14:editId="20009F3B">
                <wp:simplePos x="0" y="0"/>
                <wp:positionH relativeFrom="margin">
                  <wp:posOffset>4982210</wp:posOffset>
                </wp:positionH>
                <wp:positionV relativeFrom="paragraph">
                  <wp:posOffset>1377587</wp:posOffset>
                </wp:positionV>
                <wp:extent cx="344805" cy="361950"/>
                <wp:effectExtent l="0" t="0" r="0" b="0"/>
                <wp:wrapNone/>
                <wp:docPr id="1744572781" name="Text Box 1744572781"/>
                <wp:cNvGraphicFramePr/>
                <a:graphic xmlns:a="http://schemas.openxmlformats.org/drawingml/2006/main">
                  <a:graphicData uri="http://schemas.microsoft.com/office/word/2010/wordprocessingShape">
                    <wps:wsp>
                      <wps:cNvSpPr txBox="1"/>
                      <wps:spPr>
                        <a:xfrm>
                          <a:off x="0" y="0"/>
                          <a:ext cx="344805" cy="361950"/>
                        </a:xfrm>
                        <a:prstGeom prst="rect">
                          <a:avLst/>
                        </a:prstGeom>
                        <a:noFill/>
                        <a:ln w="6350">
                          <a:noFill/>
                        </a:ln>
                      </wps:spPr>
                      <wps:txbx>
                        <w:txbxContent>
                          <w:p w14:paraId="00ABCA76" w14:textId="70AE34CB" w:rsidR="00EF6870" w:rsidRPr="00560EB2" w:rsidRDefault="00EF6870" w:rsidP="00EF6870">
                            <w:pPr>
                              <w:rPr>
                                <w:color w:val="FF0000"/>
                              </w:rPr>
                            </w:pPr>
                            <w:r w:rsidRPr="00560EB2">
                              <w:rPr>
                                <w:color w:val="FF0000"/>
                              </w:rPr>
                              <w:t>(</w:t>
                            </w:r>
                            <w:r w:rsidR="008318AF">
                              <w:rPr>
                                <w:color w:val="FF0000"/>
                              </w:rPr>
                              <w:t>10</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72542C" id="Text Box 1744572781" o:spid="_x0000_s1143" type="#_x0000_t202" style="position:absolute;margin-left:392.3pt;margin-top:108.45pt;width:27.15pt;height:28.5pt;z-index:251658279;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" filled="f" stroked="f" strokeweight=".5pt">
                <v:textbox>
                  <w:txbxContent>
                    <w:p w14:paraId="00ABCA76" w14:textId="70AE34CB" w:rsidR="00EF6870" w:rsidRPr="00560EB2" w:rsidRDefault="00EF6870" w:rsidP="00EF6870">
                      <w:pPr>
                        <w:rPr>
                          <w:color w:val="FF0000"/>
                        </w:rPr>
                      </w:pPr>
                      <w:r w:rsidRPr="00560EB2">
                        <w:rPr>
                          <w:color w:val="FF0000"/>
                        </w:rPr>
                        <w:t>(</w:t>
                      </w:r>
                      <w:r w:rsidR="008318AF">
                        <w:rPr>
                          <w:color w:val="FF0000"/>
                        </w:rPr>
                        <w:t>10</w:t>
                      </w:r>
                      <w:r w:rsidRPr="00560EB2">
                        <w:rPr>
                          <w:color w:val="FF0000"/>
                        </w:rPr>
                        <w:t>)</w:t>
                      </w:r>
                    </w:p>
                  </w:txbxContent>
                </v:textbox>
                <w10:wrap anchorx="margin"/>
              </v:shape>
            </w:pict>
          </mc:Fallback>
        </mc:AlternateContent>
      </w:r>
      <w:r w:rsidR="008318AF">
        <w:rPr>
          <w:noProof/>
        </w:rPr>
        <mc:AlternateContent>
          <mc:Choice Requires="wps">
            <w:drawing>
              <wp:anchor distT="0" distB="0" distL="114300" distR="114300" simplePos="0" relativeHeight="251658274" behindDoc="0" locked="0" layoutInCell="1" allowOverlap="1" wp14:anchorId="3768C889" wp14:editId="2DD5A4B9">
                <wp:simplePos x="0" y="0"/>
                <wp:positionH relativeFrom="column">
                  <wp:posOffset>5247187</wp:posOffset>
                </wp:positionH>
                <wp:positionV relativeFrom="paragraph">
                  <wp:posOffset>1129392</wp:posOffset>
                </wp:positionV>
                <wp:extent cx="914400" cy="420986"/>
                <wp:effectExtent l="0" t="0" r="0" b="0"/>
                <wp:wrapNone/>
                <wp:docPr id="1744572769" name="Text Box 1744572769"/>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383C0BD2" w14:textId="4D628444" w:rsidR="009B687F" w:rsidRPr="00560EB2" w:rsidRDefault="009B687F" w:rsidP="009B687F">
                            <w:pPr>
                              <w:rPr>
                                <w:color w:val="FF0000"/>
                              </w:rPr>
                            </w:pPr>
                            <w:r w:rsidRPr="00560EB2">
                              <w:rPr>
                                <w:color w:val="FF0000"/>
                              </w:rPr>
                              <w:t>(</w:t>
                            </w:r>
                            <w:r w:rsidR="008318AF">
                              <w:rPr>
                                <w:color w:val="FF0000"/>
                              </w:rPr>
                              <w:t>9</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8C889" id="Text Box 1744572769" o:spid="_x0000_s1144" type="#_x0000_t202" style="position:absolute;margin-left:413.15pt;margin-top:88.95pt;width:1in;height:33.15pt;z-index:25165827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" filled="f" stroked="f" strokeweight=".5pt">
                <v:textbox>
                  <w:txbxContent>
                    <w:p w14:paraId="383C0BD2" w14:textId="4D628444" w:rsidR="009B687F" w:rsidRPr="00560EB2" w:rsidRDefault="009B687F" w:rsidP="009B687F">
                      <w:pPr>
                        <w:rPr>
                          <w:color w:val="FF0000"/>
                        </w:rPr>
                      </w:pPr>
                      <w:r w:rsidRPr="00560EB2">
                        <w:rPr>
                          <w:color w:val="FF0000"/>
                        </w:rPr>
                        <w:t>(</w:t>
                      </w:r>
                      <w:r w:rsidR="008318AF">
                        <w:rPr>
                          <w:color w:val="FF0000"/>
                        </w:rPr>
                        <w:t>9</w:t>
                      </w:r>
                      <w:r w:rsidRPr="00560EB2">
                        <w:rPr>
                          <w:color w:val="FF0000"/>
                        </w:rPr>
                        <w:t>)</w:t>
                      </w:r>
                    </w:p>
                  </w:txbxContent>
                </v:textbox>
              </v:shape>
            </w:pict>
          </mc:Fallback>
        </mc:AlternateContent>
      </w:r>
      <w:r w:rsidR="008318AF">
        <w:rPr>
          <w:noProof/>
        </w:rPr>
        <mc:AlternateContent>
          <mc:Choice Requires="wps">
            <w:drawing>
              <wp:anchor distT="0" distB="0" distL="114300" distR="114300" simplePos="0" relativeHeight="251658271" behindDoc="0" locked="0" layoutInCell="1" allowOverlap="1" wp14:anchorId="2429ECFC" wp14:editId="684627E0">
                <wp:simplePos x="0" y="0"/>
                <wp:positionH relativeFrom="column">
                  <wp:posOffset>5117193</wp:posOffset>
                </wp:positionH>
                <wp:positionV relativeFrom="paragraph">
                  <wp:posOffset>870585</wp:posOffset>
                </wp:positionV>
                <wp:extent cx="914400" cy="420986"/>
                <wp:effectExtent l="0" t="0" r="0" b="0"/>
                <wp:wrapNone/>
                <wp:docPr id="1744572766" name="Text Box 1744572766"/>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7A4E451F" w14:textId="408D75CB" w:rsidR="009B687F" w:rsidRPr="00560EB2" w:rsidRDefault="009B687F" w:rsidP="009B687F">
                            <w:pPr>
                              <w:rPr>
                                <w:color w:val="FF0000"/>
                              </w:rPr>
                            </w:pPr>
                            <w:r w:rsidRPr="00560EB2">
                              <w:rPr>
                                <w:color w:val="FF0000"/>
                              </w:rPr>
                              <w:t>(</w:t>
                            </w:r>
                            <w:r w:rsidR="008318AF">
                              <w:rPr>
                                <w:color w:val="FF0000"/>
                              </w:rPr>
                              <w:t>8</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9ECFC" id="Text Box 1744572766" o:spid="_x0000_s1145" type="#_x0000_t202" style="position:absolute;margin-left:402.95pt;margin-top:68.55pt;width:1in;height:33.15pt;z-index:25165827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" filled="f" stroked="f" strokeweight=".5pt">
                <v:textbox>
                  <w:txbxContent>
                    <w:p w14:paraId="7A4E451F" w14:textId="408D75CB" w:rsidR="009B687F" w:rsidRPr="00560EB2" w:rsidRDefault="009B687F" w:rsidP="009B687F">
                      <w:pPr>
                        <w:rPr>
                          <w:color w:val="FF0000"/>
                        </w:rPr>
                      </w:pPr>
                      <w:r w:rsidRPr="00560EB2">
                        <w:rPr>
                          <w:color w:val="FF0000"/>
                        </w:rPr>
                        <w:t>(</w:t>
                      </w:r>
                      <w:r w:rsidR="008318AF">
                        <w:rPr>
                          <w:color w:val="FF0000"/>
                        </w:rPr>
                        <w:t>8</w:t>
                      </w:r>
                      <w:r w:rsidRPr="00560EB2">
                        <w:rPr>
                          <w:color w:val="FF0000"/>
                        </w:rPr>
                        <w:t>)</w:t>
                      </w:r>
                    </w:p>
                  </w:txbxContent>
                </v:textbox>
              </v:shape>
            </w:pict>
          </mc:Fallback>
        </mc:AlternateContent>
      </w:r>
      <w:r w:rsidR="008318AF">
        <w:rPr>
          <w:noProof/>
        </w:rPr>
        <mc:AlternateContent>
          <mc:Choice Requires="wps">
            <w:drawing>
              <wp:anchor distT="0" distB="0" distL="114300" distR="114300" simplePos="0" relativeHeight="251658277" behindDoc="0" locked="0" layoutInCell="1" allowOverlap="1" wp14:anchorId="5499A8F5" wp14:editId="4E8EA291">
                <wp:simplePos x="0" y="0"/>
                <wp:positionH relativeFrom="column">
                  <wp:posOffset>5037999</wp:posOffset>
                </wp:positionH>
                <wp:positionV relativeFrom="paragraph">
                  <wp:posOffset>577306</wp:posOffset>
                </wp:positionV>
                <wp:extent cx="914400" cy="420986"/>
                <wp:effectExtent l="0" t="0" r="0" b="0"/>
                <wp:wrapNone/>
                <wp:docPr id="1744572774" name="Text Box 1744572774"/>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697C2276" w14:textId="17D6B75E" w:rsidR="0060552D" w:rsidRPr="00560EB2" w:rsidRDefault="0060552D" w:rsidP="0060552D">
                            <w:pPr>
                              <w:rPr>
                                <w:color w:val="FF0000"/>
                              </w:rPr>
                            </w:pPr>
                            <w:r w:rsidRPr="00560EB2">
                              <w:rPr>
                                <w:color w:val="FF0000"/>
                              </w:rPr>
                              <w:t>(</w:t>
                            </w:r>
                            <w:r>
                              <w:rPr>
                                <w:color w:val="FF0000"/>
                              </w:rPr>
                              <w:t>7</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99A8F5" id="Text Box 1744572774" o:spid="_x0000_s1146" type="#_x0000_t202" style="position:absolute;margin-left:396.7pt;margin-top:45.45pt;width:1in;height:33.15pt;z-index:25165827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" filled="f" stroked="f" strokeweight=".5pt">
                <v:textbox>
                  <w:txbxContent>
                    <w:p w14:paraId="697C2276" w14:textId="17D6B75E" w:rsidR="0060552D" w:rsidRPr="00560EB2" w:rsidRDefault="0060552D" w:rsidP="0060552D">
                      <w:pPr>
                        <w:rPr>
                          <w:color w:val="FF0000"/>
                        </w:rPr>
                      </w:pPr>
                      <w:r w:rsidRPr="00560EB2">
                        <w:rPr>
                          <w:color w:val="FF0000"/>
                        </w:rPr>
                        <w:t>(</w:t>
                      </w:r>
                      <w:r>
                        <w:rPr>
                          <w:color w:val="FF0000"/>
                        </w:rPr>
                        <w:t>7</w:t>
                      </w:r>
                      <w:r w:rsidRPr="00560EB2">
                        <w:rPr>
                          <w:color w:val="FF0000"/>
                        </w:rPr>
                        <w:t>)</w:t>
                      </w:r>
                    </w:p>
                  </w:txbxContent>
                </v:textbox>
              </v:shape>
            </w:pict>
          </mc:Fallback>
        </mc:AlternateContent>
      </w:r>
      <w:r w:rsidR="008318AF">
        <w:rPr>
          <w:noProof/>
        </w:rPr>
        <mc:AlternateContent>
          <mc:Choice Requires="wps">
            <w:drawing>
              <wp:anchor distT="0" distB="0" distL="114300" distR="114300" simplePos="0" relativeHeight="251658276" behindDoc="0" locked="0" layoutInCell="1" allowOverlap="1" wp14:anchorId="35488188" wp14:editId="13DFB6ED">
                <wp:simplePos x="0" y="0"/>
                <wp:positionH relativeFrom="column">
                  <wp:posOffset>2204720</wp:posOffset>
                </wp:positionH>
                <wp:positionV relativeFrom="paragraph">
                  <wp:posOffset>1907268</wp:posOffset>
                </wp:positionV>
                <wp:extent cx="914400" cy="420986"/>
                <wp:effectExtent l="0" t="0" r="0" b="0"/>
                <wp:wrapNone/>
                <wp:docPr id="1744572771" name="Text Box 1744572771"/>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436F5404" w14:textId="48218CC8" w:rsidR="0060552D" w:rsidRPr="00560EB2" w:rsidRDefault="0060552D" w:rsidP="0060552D">
                            <w:pPr>
                              <w:rPr>
                                <w:color w:val="FF0000"/>
                              </w:rPr>
                            </w:pPr>
                            <w:r w:rsidRPr="00560EB2">
                              <w:rPr>
                                <w:color w:val="FF0000"/>
                              </w:rPr>
                              <w:t>(</w:t>
                            </w:r>
                            <w:r>
                              <w:rPr>
                                <w:color w:val="FF0000"/>
                              </w:rPr>
                              <w:t>6</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88188" id="Text Box 1744572771" o:spid="_x0000_s1147" type="#_x0000_t202" style="position:absolute;margin-left:173.6pt;margin-top:150.2pt;width:1in;height:33.15pt;z-index:2516582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" filled="f" stroked="f" strokeweight=".5pt">
                <v:textbox>
                  <w:txbxContent>
                    <w:p w14:paraId="436F5404" w14:textId="48218CC8" w:rsidR="0060552D" w:rsidRPr="00560EB2" w:rsidRDefault="0060552D" w:rsidP="0060552D">
                      <w:pPr>
                        <w:rPr>
                          <w:color w:val="FF0000"/>
                        </w:rPr>
                      </w:pPr>
                      <w:r w:rsidRPr="00560EB2">
                        <w:rPr>
                          <w:color w:val="FF0000"/>
                        </w:rPr>
                        <w:t>(</w:t>
                      </w:r>
                      <w:r>
                        <w:rPr>
                          <w:color w:val="FF0000"/>
                        </w:rPr>
                        <w:t>6</w:t>
                      </w:r>
                      <w:r w:rsidRPr="00560EB2">
                        <w:rPr>
                          <w:color w:val="FF0000"/>
                        </w:rPr>
                        <w:t>)</w:t>
                      </w:r>
                    </w:p>
                  </w:txbxContent>
                </v:textbox>
              </v:shape>
            </w:pict>
          </mc:Fallback>
        </mc:AlternateContent>
      </w:r>
      <w:r w:rsidR="008318AF">
        <w:rPr>
          <w:noProof/>
        </w:rPr>
        <mc:AlternateContent>
          <mc:Choice Requires="wps">
            <w:drawing>
              <wp:anchor distT="0" distB="0" distL="114300" distR="114300" simplePos="0" relativeHeight="251658275" behindDoc="0" locked="0" layoutInCell="1" allowOverlap="1" wp14:anchorId="3AE430AF" wp14:editId="042CE30D">
                <wp:simplePos x="0" y="0"/>
                <wp:positionH relativeFrom="column">
                  <wp:posOffset>2064567</wp:posOffset>
                </wp:positionH>
                <wp:positionV relativeFrom="paragraph">
                  <wp:posOffset>1664063</wp:posOffset>
                </wp:positionV>
                <wp:extent cx="914400" cy="420986"/>
                <wp:effectExtent l="0" t="0" r="0" b="0"/>
                <wp:wrapNone/>
                <wp:docPr id="1744572770" name="Text Box 1744572770"/>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76EF74BD" w14:textId="100F1CDB" w:rsidR="009B687F" w:rsidRPr="00560EB2" w:rsidRDefault="009B687F" w:rsidP="009B687F">
                            <w:pPr>
                              <w:rPr>
                                <w:color w:val="FF0000"/>
                              </w:rPr>
                            </w:pPr>
                            <w:r w:rsidRPr="00560EB2">
                              <w:rPr>
                                <w:color w:val="FF0000"/>
                              </w:rPr>
                              <w:t>(</w:t>
                            </w:r>
                            <w:r>
                              <w:rPr>
                                <w:color w:val="FF0000"/>
                              </w:rPr>
                              <w:t>5</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E430AF" id="Text Box 1744572770" o:spid="_x0000_s1148" type="#_x0000_t202" style="position:absolute;margin-left:162.55pt;margin-top:131.05pt;width:1in;height:33.15pt;z-index:25165827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" filled="f" stroked="f" strokeweight=".5pt">
                <v:textbox>
                  <w:txbxContent>
                    <w:p w14:paraId="76EF74BD" w14:textId="100F1CDB" w:rsidR="009B687F" w:rsidRPr="00560EB2" w:rsidRDefault="009B687F" w:rsidP="009B687F">
                      <w:pPr>
                        <w:rPr>
                          <w:color w:val="FF0000"/>
                        </w:rPr>
                      </w:pPr>
                      <w:r w:rsidRPr="00560EB2">
                        <w:rPr>
                          <w:color w:val="FF0000"/>
                        </w:rPr>
                        <w:t>(</w:t>
                      </w:r>
                      <w:r>
                        <w:rPr>
                          <w:color w:val="FF0000"/>
                        </w:rPr>
                        <w:t>5</w:t>
                      </w:r>
                      <w:r w:rsidRPr="00560EB2">
                        <w:rPr>
                          <w:color w:val="FF0000"/>
                        </w:rPr>
                        <w:t>)</w:t>
                      </w:r>
                    </w:p>
                  </w:txbxContent>
                </v:textbox>
              </v:shape>
            </w:pict>
          </mc:Fallback>
        </mc:AlternateContent>
      </w:r>
      <w:r w:rsidR="008318AF">
        <w:rPr>
          <w:noProof/>
        </w:rPr>
        <mc:AlternateContent>
          <mc:Choice Requires="wps">
            <w:drawing>
              <wp:anchor distT="0" distB="0" distL="114300" distR="114300" simplePos="0" relativeHeight="251658280" behindDoc="0" locked="0" layoutInCell="1" allowOverlap="1" wp14:anchorId="1246180F" wp14:editId="02041321">
                <wp:simplePos x="0" y="0"/>
                <wp:positionH relativeFrom="column">
                  <wp:posOffset>1961515</wp:posOffset>
                </wp:positionH>
                <wp:positionV relativeFrom="paragraph">
                  <wp:posOffset>1404620</wp:posOffset>
                </wp:positionV>
                <wp:extent cx="914400" cy="420986"/>
                <wp:effectExtent l="0" t="0" r="0" b="0"/>
                <wp:wrapNone/>
                <wp:docPr id="1744572782" name="Text Box 1744572782"/>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4F363D06" w14:textId="5B1A3648" w:rsidR="00EF6870" w:rsidRPr="00560EB2" w:rsidRDefault="00EF6870" w:rsidP="00EF6870">
                            <w:pPr>
                              <w:rPr>
                                <w:color w:val="FF0000"/>
                              </w:rPr>
                            </w:pPr>
                            <w:r w:rsidRPr="00560EB2">
                              <w:rPr>
                                <w:color w:val="FF0000"/>
                              </w:rPr>
                              <w:t>(</w:t>
                            </w:r>
                            <w:r>
                              <w:rPr>
                                <w:color w:val="FF0000"/>
                              </w:rPr>
                              <w:t>4</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46180F" id="Text Box 1744572782" o:spid="_x0000_s1149" type="#_x0000_t202" style="position:absolute;margin-left:154.45pt;margin-top:110.6pt;width:1in;height:33.15pt;z-index:251658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" filled="f" stroked="f" strokeweight=".5pt">
                <v:textbox>
                  <w:txbxContent>
                    <w:p w14:paraId="4F363D06" w14:textId="5B1A3648" w:rsidR="00EF6870" w:rsidRPr="00560EB2" w:rsidRDefault="00EF6870" w:rsidP="00EF6870">
                      <w:pPr>
                        <w:rPr>
                          <w:color w:val="FF0000"/>
                        </w:rPr>
                      </w:pPr>
                      <w:r w:rsidRPr="00560EB2">
                        <w:rPr>
                          <w:color w:val="FF0000"/>
                        </w:rPr>
                        <w:t>(</w:t>
                      </w:r>
                      <w:r>
                        <w:rPr>
                          <w:color w:val="FF0000"/>
                        </w:rPr>
                        <w:t>4</w:t>
                      </w:r>
                      <w:r w:rsidRPr="00560EB2">
                        <w:rPr>
                          <w:color w:val="FF0000"/>
                        </w:rPr>
                        <w:t>)</w:t>
                      </w:r>
                    </w:p>
                  </w:txbxContent>
                </v:textbox>
              </v:shape>
            </w:pict>
          </mc:Fallback>
        </mc:AlternateContent>
      </w:r>
      <w:r w:rsidR="008318AF">
        <w:rPr>
          <w:noProof/>
        </w:rPr>
        <mc:AlternateContent>
          <mc:Choice Requires="wps">
            <w:drawing>
              <wp:anchor distT="0" distB="0" distL="114300" distR="114300" simplePos="0" relativeHeight="251658273" behindDoc="0" locked="0" layoutInCell="1" allowOverlap="1" wp14:anchorId="48E92FE3" wp14:editId="05328669">
                <wp:simplePos x="0" y="0"/>
                <wp:positionH relativeFrom="column">
                  <wp:posOffset>2035085</wp:posOffset>
                </wp:positionH>
                <wp:positionV relativeFrom="paragraph">
                  <wp:posOffset>1129665</wp:posOffset>
                </wp:positionV>
                <wp:extent cx="369989" cy="415084"/>
                <wp:effectExtent l="0" t="0" r="0" b="4445"/>
                <wp:wrapNone/>
                <wp:docPr id="1744572768" name="Text Box 1744572768"/>
                <wp:cNvGraphicFramePr/>
                <a:graphic xmlns:a="http://schemas.openxmlformats.org/drawingml/2006/main">
                  <a:graphicData uri="http://schemas.microsoft.com/office/word/2010/wordprocessingShape">
                    <wps:wsp>
                      <wps:cNvSpPr txBox="1"/>
                      <wps:spPr>
                        <a:xfrm>
                          <a:off x="0" y="0"/>
                          <a:ext cx="369989" cy="415084"/>
                        </a:xfrm>
                        <a:prstGeom prst="rect">
                          <a:avLst/>
                        </a:prstGeom>
                        <a:noFill/>
                        <a:ln w="6350">
                          <a:noFill/>
                        </a:ln>
                      </wps:spPr>
                      <wps:txbx>
                        <w:txbxContent>
                          <w:p w14:paraId="34E2BD8C" w14:textId="0B54C649" w:rsidR="009B687F" w:rsidRPr="00560EB2" w:rsidRDefault="009B687F" w:rsidP="009B687F">
                            <w:pPr>
                              <w:rPr>
                                <w:color w:val="FF0000"/>
                              </w:rPr>
                            </w:pPr>
                            <w:r w:rsidRPr="00560EB2">
                              <w:rPr>
                                <w:color w:val="FF0000"/>
                              </w:rPr>
                              <w:t>(</w:t>
                            </w:r>
                            <w:r>
                              <w:rPr>
                                <w:color w:val="FF0000"/>
                              </w:rPr>
                              <w:t>3</w:t>
                            </w:r>
                            <w:r w:rsidRPr="00560EB2">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92FE3" id="Text Box 1744572768" o:spid="_x0000_s1150" type="#_x0000_t202" style="position:absolute;margin-left:160.25pt;margin-top:88.95pt;width:29.15pt;height:32.7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" filled="f" stroked="f" strokeweight=".5pt">
                <v:textbox>
                  <w:txbxContent>
                    <w:p w14:paraId="34E2BD8C" w14:textId="0B54C649" w:rsidR="009B687F" w:rsidRPr="00560EB2" w:rsidRDefault="009B687F" w:rsidP="009B687F">
                      <w:pPr>
                        <w:rPr>
                          <w:color w:val="FF0000"/>
                        </w:rPr>
                      </w:pPr>
                      <w:r w:rsidRPr="00560EB2">
                        <w:rPr>
                          <w:color w:val="FF0000"/>
                        </w:rPr>
                        <w:t>(</w:t>
                      </w:r>
                      <w:r>
                        <w:rPr>
                          <w:color w:val="FF0000"/>
                        </w:rPr>
                        <w:t>3</w:t>
                      </w:r>
                      <w:r w:rsidRPr="00560EB2">
                        <w:rPr>
                          <w:color w:val="FF0000"/>
                        </w:rPr>
                        <w:t>)</w:t>
                      </w:r>
                    </w:p>
                  </w:txbxContent>
                </v:textbox>
              </v:shape>
            </w:pict>
          </mc:Fallback>
        </mc:AlternateContent>
      </w:r>
      <w:r w:rsidR="008318AF">
        <w:rPr>
          <w:noProof/>
        </w:rPr>
        <mc:AlternateContent>
          <mc:Choice Requires="wps">
            <w:drawing>
              <wp:anchor distT="0" distB="0" distL="114300" distR="114300" simplePos="0" relativeHeight="251658272" behindDoc="0" locked="0" layoutInCell="1" allowOverlap="1" wp14:anchorId="2F263A91" wp14:editId="6400CCA0">
                <wp:simplePos x="0" y="0"/>
                <wp:positionH relativeFrom="column">
                  <wp:posOffset>2036808</wp:posOffset>
                </wp:positionH>
                <wp:positionV relativeFrom="paragraph">
                  <wp:posOffset>863147</wp:posOffset>
                </wp:positionV>
                <wp:extent cx="914400" cy="420986"/>
                <wp:effectExtent l="0" t="0" r="0" b="0"/>
                <wp:wrapNone/>
                <wp:docPr id="1744572767" name="Text Box 1744572767"/>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660A393E" w14:textId="54768371" w:rsidR="009B687F" w:rsidRPr="00560EB2" w:rsidRDefault="009B687F" w:rsidP="009B687F">
                            <w:pPr>
                              <w:rPr>
                                <w:color w:val="FF0000"/>
                              </w:rPr>
                            </w:pPr>
                            <w:r w:rsidRPr="00560EB2">
                              <w:rPr>
                                <w:color w:val="FF0000"/>
                              </w:rPr>
                              <w:t>(</w:t>
                            </w:r>
                            <w:r>
                              <w:rPr>
                                <w:color w:val="FF0000"/>
                              </w:rPr>
                              <w:t>2</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263A91" id="Text Box 1744572767" o:spid="_x0000_s1151" type="#_x0000_t202" style="position:absolute;margin-left:160.4pt;margin-top:67.95pt;width:1in;height:33.15pt;z-index:251658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" filled="f" stroked="f" strokeweight=".5pt">
                <v:textbox>
                  <w:txbxContent>
                    <w:p w14:paraId="660A393E" w14:textId="54768371" w:rsidR="009B687F" w:rsidRPr="00560EB2" w:rsidRDefault="009B687F" w:rsidP="009B687F">
                      <w:pPr>
                        <w:rPr>
                          <w:color w:val="FF0000"/>
                        </w:rPr>
                      </w:pPr>
                      <w:r w:rsidRPr="00560EB2">
                        <w:rPr>
                          <w:color w:val="FF0000"/>
                        </w:rPr>
                        <w:t>(</w:t>
                      </w:r>
                      <w:r>
                        <w:rPr>
                          <w:color w:val="FF0000"/>
                        </w:rPr>
                        <w:t>2</w:t>
                      </w:r>
                      <w:r w:rsidRPr="00560EB2">
                        <w:rPr>
                          <w:color w:val="FF0000"/>
                        </w:rPr>
                        <w:t>)</w:t>
                      </w:r>
                    </w:p>
                  </w:txbxContent>
                </v:textbox>
              </v:shape>
            </w:pict>
          </mc:Fallback>
        </mc:AlternateContent>
      </w:r>
      <w:ins w:id="88" w:author="Microsoft Word" w:date="2024-10-26T21:37:00Z">
        <w:r w:rsidR="008318AF">
          <w:rPr>
            <w:noProof/>
          </w:rPr>
          <mc:AlternateContent>
            <mc:Choice Requires="wps">
              <w:drawing>
                <wp:anchor distT="0" distB="0" distL="114300" distR="114300" simplePos="0" relativeHeight="251658278" behindDoc="0" locked="0" layoutInCell="1" allowOverlap="1" wp14:anchorId="4F7F23C4" wp14:editId="232E6080">
                  <wp:simplePos x="0" y="0"/>
                  <wp:positionH relativeFrom="column">
                    <wp:posOffset>1681298</wp:posOffset>
                  </wp:positionH>
                  <wp:positionV relativeFrom="paragraph">
                    <wp:posOffset>626020</wp:posOffset>
                  </wp:positionV>
                  <wp:extent cx="914400" cy="420986"/>
                  <wp:effectExtent l="0" t="0" r="0" b="0"/>
                  <wp:wrapNone/>
                  <wp:docPr id="1744572779" name="Text Box 1744572779"/>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4E8201DD" w14:textId="77777777" w:rsidR="00EF6870" w:rsidRPr="00560EB2" w:rsidRDefault="00EF6870" w:rsidP="00EF6870">
                              <w:pPr>
                                <w:rPr>
                                  <w:color w:val="FF0000"/>
                                </w:rPr>
                              </w:pPr>
                              <w:r w:rsidRPr="00560EB2">
                                <w:rPr>
                                  <w:color w:val="FF0000"/>
                                </w:rPr>
                                <w:t>(</w:t>
                              </w:r>
                              <w:r>
                                <w:rPr>
                                  <w:color w:val="FF0000"/>
                                </w:rPr>
                                <w:t>1</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F23C4" id="Text Box 1744572779" o:spid="_x0000_s1152" type="#_x0000_t202" style="position:absolute;margin-left:132.4pt;margin-top:49.3pt;width:1in;height:33.15pt;z-index:25165827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" filled="f" stroked="f" strokeweight=".5pt">
                  <v:textbox>
                    <w:txbxContent>
                      <w:p w14:paraId="4E8201DD" w14:textId="77777777" w:rsidR="00EF6870" w:rsidRPr="00560EB2" w:rsidRDefault="00EF6870" w:rsidP="00EF6870">
                        <w:pPr>
                          <w:rPr>
                            <w:color w:val="FF0000"/>
                          </w:rPr>
                        </w:pPr>
                        <w:r w:rsidRPr="00560EB2">
                          <w:rPr>
                            <w:color w:val="FF0000"/>
                          </w:rPr>
                          <w:t>(</w:t>
                        </w:r>
                        <w:r>
                          <w:rPr>
                            <w:color w:val="FF0000"/>
                          </w:rPr>
                          <w:t>1</w:t>
                        </w:r>
                        <w:r w:rsidRPr="00560EB2">
                          <w:rPr>
                            <w:color w:val="FF0000"/>
                          </w:rPr>
                          <w:t>)</w:t>
                        </w:r>
                      </w:p>
                    </w:txbxContent>
                  </v:textbox>
                </v:shape>
              </w:pict>
            </mc:Fallback>
          </mc:AlternateContent>
        </w:r>
      </w:ins>
      <w:r w:rsidR="008318AF">
        <w:rPr>
          <w:noProof/>
        </w:rPr>
        <w:drawing>
          <wp:inline distT="0" distB="0" distL="0" distR="0" wp14:anchorId="0DB5E8EA" wp14:editId="68839EF8">
            <wp:extent cx="6511925" cy="3564255"/>
            <wp:effectExtent l="0" t="0" r="3175" b="0"/>
            <wp:docPr id="1730025741" name="Picture 173002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11925" cy="3564255"/>
                    </a:xfrm>
                    <a:prstGeom prst="rect">
                      <a:avLst/>
                    </a:prstGeom>
                    <a:noFill/>
                    <a:ln>
                      <a:noFill/>
                    </a:ln>
                  </pic:spPr>
                </pic:pic>
              </a:graphicData>
            </a:graphic>
          </wp:inline>
        </w:drawing>
      </w:r>
    </w:p>
    <w:p w14:paraId="07B2999E" w14:textId="67C4E5FC" w:rsidR="00077765" w:rsidRPr="00DA388B" w:rsidRDefault="00077765" w:rsidP="00FB1894">
      <w:pPr>
        <w:pStyle w:val="HINHANH"/>
      </w:pPr>
      <w:bookmarkStart w:id="89" w:name="_Toc179147142"/>
      <w:bookmarkStart w:id="90" w:name="_Toc180955998"/>
      <w:r w:rsidRPr="00235D0B">
        <w:t xml:space="preserve">Hình </w:t>
      </w:r>
      <w:r>
        <w:t>3.</w:t>
      </w:r>
      <w:r w:rsidRPr="00235D0B">
        <w:t>1</w:t>
      </w:r>
      <w:r w:rsidR="00FB7C08">
        <w:t>1</w:t>
      </w:r>
      <w:r w:rsidRPr="00235D0B">
        <w:t xml:space="preserve">: </w:t>
      </w:r>
      <w:r w:rsidR="00F65AC4">
        <w:t xml:space="preserve">Màn hình </w:t>
      </w:r>
      <w:r w:rsidR="00FB7C08">
        <w:t>T</w:t>
      </w:r>
      <w:r w:rsidR="00F65AC4">
        <w:t xml:space="preserve">hêm mới </w:t>
      </w:r>
      <w:r w:rsidR="00FB7C08">
        <w:t>N</w:t>
      </w:r>
      <w:r>
        <w:t>hân viên</w:t>
      </w:r>
      <w:bookmarkEnd w:id="89"/>
      <w:bookmarkEnd w:id="90"/>
    </w:p>
    <w:p w14:paraId="69BBF606" w14:textId="5274DB3B" w:rsidR="00077765" w:rsidRDefault="00077765" w:rsidP="00A27B42">
      <w:pPr>
        <w:pStyle w:val="ListParagraph"/>
        <w:numPr>
          <w:ilvl w:val="0"/>
          <w:numId w:val="6"/>
        </w:numPr>
        <w:spacing w:after="120" w:line="360" w:lineRule="auto"/>
        <w:rPr>
          <w:rFonts w:ascii="Times New Roman" w:hAnsi="Times New Roman" w:cs="Times New Roman"/>
          <w:bCs/>
          <w:sz w:val="26"/>
          <w:szCs w:val="26"/>
        </w:rPr>
      </w:pPr>
      <w:r w:rsidRPr="00235D0B">
        <w:rPr>
          <w:rFonts w:ascii="Times New Roman" w:hAnsi="Times New Roman" w:cs="Times New Roman"/>
          <w:bCs/>
          <w:sz w:val="26"/>
          <w:szCs w:val="26"/>
          <w:lang w:val="vi-VN"/>
        </w:rPr>
        <w:t xml:space="preserve">Chức năng: </w:t>
      </w:r>
      <w:r w:rsidR="00FB7C08">
        <w:rPr>
          <w:rFonts w:ascii="Times New Roman" w:hAnsi="Times New Roman" w:cs="Times New Roman"/>
          <w:bCs/>
          <w:sz w:val="26"/>
          <w:szCs w:val="26"/>
        </w:rPr>
        <w:t>cho phép người quản lý thêm một nhân viên vào hệ thống</w:t>
      </w:r>
      <w:r w:rsidR="00F22411">
        <w:rPr>
          <w:rFonts w:ascii="Times New Roman" w:hAnsi="Times New Roman" w:cs="Times New Roman"/>
          <w:bCs/>
          <w:sz w:val="26"/>
          <w:szCs w:val="26"/>
        </w:rPr>
        <w:t>.</w:t>
      </w:r>
    </w:p>
    <w:p w14:paraId="6ADA23C9" w14:textId="4A0237AC" w:rsidR="00077765" w:rsidRPr="00546013" w:rsidRDefault="00077765" w:rsidP="00A27B42">
      <w:pPr>
        <w:pStyle w:val="ListParagraph"/>
        <w:numPr>
          <w:ilvl w:val="0"/>
          <w:numId w:val="6"/>
        </w:numPr>
        <w:spacing w:after="120" w:line="360" w:lineRule="auto"/>
        <w:rPr>
          <w:rFonts w:ascii="Times New Roman" w:hAnsi="Times New Roman" w:cs="Times New Roman"/>
          <w:bCs/>
          <w:sz w:val="26"/>
          <w:szCs w:val="26"/>
        </w:rPr>
      </w:pPr>
      <w:r>
        <w:rPr>
          <w:rFonts w:ascii="Times New Roman" w:hAnsi="Times New Roman" w:cs="Times New Roman"/>
          <w:bCs/>
          <w:sz w:val="26"/>
          <w:szCs w:val="26"/>
        </w:rPr>
        <w:t xml:space="preserve">Mô tả: </w:t>
      </w:r>
    </w:p>
    <w:p w14:paraId="2A04789D" w14:textId="15B7FA35" w:rsidR="00FB7C08" w:rsidRPr="00FB7C08" w:rsidRDefault="00FB7C08" w:rsidP="00FB7C08">
      <w:pPr>
        <w:pStyle w:val="ListParagraph"/>
        <w:numPr>
          <w:ilvl w:val="0"/>
          <w:numId w:val="45"/>
        </w:numPr>
        <w:tabs>
          <w:tab w:val="left" w:pos="1120"/>
        </w:tabs>
        <w:spacing w:after="120" w:line="360" w:lineRule="auto"/>
        <w:jc w:val="both"/>
        <w:rPr>
          <w:rFonts w:ascii="Times New Roman" w:hAnsi="Times New Roman" w:cs="Times New Roman"/>
          <w:bCs/>
          <w:sz w:val="26"/>
          <w:szCs w:val="26"/>
          <w:lang w:val="vi-VN"/>
        </w:rPr>
      </w:pPr>
      <w:r w:rsidRPr="00FB7C08">
        <w:rPr>
          <w:rFonts w:ascii="Times New Roman" w:hAnsi="Times New Roman" w:cs="Times New Roman"/>
          <w:bCs/>
          <w:sz w:val="26"/>
          <w:szCs w:val="26"/>
        </w:rPr>
        <w:t xml:space="preserve">Mã </w:t>
      </w:r>
      <w:r>
        <w:rPr>
          <w:rFonts w:ascii="Times New Roman" w:hAnsi="Times New Roman" w:cs="Times New Roman"/>
          <w:bCs/>
          <w:sz w:val="26"/>
          <w:szCs w:val="26"/>
        </w:rPr>
        <w:t>nhân viên</w:t>
      </w:r>
      <w:r w:rsidRPr="00FB7C08">
        <w:rPr>
          <w:rFonts w:ascii="Times New Roman" w:hAnsi="Times New Roman" w:cs="Times New Roman"/>
          <w:bCs/>
          <w:sz w:val="26"/>
          <w:szCs w:val="26"/>
        </w:rPr>
        <w:t xml:space="preserve">: mặc định là </w:t>
      </w:r>
      <w:r>
        <w:rPr>
          <w:rFonts w:ascii="Times New Roman" w:hAnsi="Times New Roman" w:cs="Times New Roman"/>
          <w:bCs/>
          <w:sz w:val="26"/>
          <w:szCs w:val="26"/>
        </w:rPr>
        <w:t>MK</w:t>
      </w:r>
      <w:r w:rsidRPr="00FB7C08">
        <w:rPr>
          <w:rFonts w:ascii="Times New Roman" w:hAnsi="Times New Roman" w:cs="Times New Roman"/>
          <w:bCs/>
          <w:sz w:val="26"/>
          <w:szCs w:val="26"/>
        </w:rPr>
        <w:t xml:space="preserve"> (</w:t>
      </w:r>
      <w:r>
        <w:rPr>
          <w:rFonts w:ascii="Times New Roman" w:hAnsi="Times New Roman" w:cs="Times New Roman"/>
          <w:bCs/>
          <w:sz w:val="26"/>
          <w:szCs w:val="26"/>
        </w:rPr>
        <w:t>Medkit</w:t>
      </w:r>
      <w:r w:rsidRPr="00FB7C08">
        <w:rPr>
          <w:rFonts w:ascii="Times New Roman" w:hAnsi="Times New Roman" w:cs="Times New Roman"/>
          <w:bCs/>
          <w:sz w:val="26"/>
          <w:szCs w:val="26"/>
        </w:rPr>
        <w:t xml:space="preserve">) và </w:t>
      </w:r>
      <w:r w:rsidR="00714BB6">
        <w:rPr>
          <w:rFonts w:ascii="Times New Roman" w:hAnsi="Times New Roman" w:cs="Times New Roman"/>
          <w:bCs/>
          <w:sz w:val="26"/>
          <w:szCs w:val="26"/>
        </w:rPr>
        <w:t>mã tự động được hệ thống phát sinh</w:t>
      </w:r>
      <w:r w:rsidRPr="00FB7C08">
        <w:rPr>
          <w:rFonts w:ascii="Times New Roman" w:hAnsi="Times New Roman" w:cs="Times New Roman"/>
          <w:bCs/>
          <w:sz w:val="26"/>
          <w:szCs w:val="26"/>
        </w:rPr>
        <w:t>.</w:t>
      </w:r>
    </w:p>
    <w:p w14:paraId="0893F0A3" w14:textId="4778EADF" w:rsidR="00FB7C08" w:rsidRPr="00FB7C08" w:rsidRDefault="00714BB6" w:rsidP="00FB7C08">
      <w:pPr>
        <w:pStyle w:val="ListParagraph"/>
        <w:numPr>
          <w:ilvl w:val="0"/>
          <w:numId w:val="45"/>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Tên nhân viên</w:t>
      </w:r>
      <w:r w:rsidR="00FB7C08" w:rsidRPr="00FB7C08">
        <w:rPr>
          <w:rFonts w:ascii="Times New Roman" w:hAnsi="Times New Roman" w:cs="Times New Roman"/>
          <w:bCs/>
          <w:sz w:val="26"/>
          <w:szCs w:val="26"/>
        </w:rPr>
        <w:t xml:space="preserve">: là thông tin họ và tên chính xác của </w:t>
      </w:r>
      <w:r>
        <w:rPr>
          <w:rFonts w:ascii="Times New Roman" w:hAnsi="Times New Roman" w:cs="Times New Roman"/>
          <w:bCs/>
          <w:sz w:val="26"/>
          <w:szCs w:val="26"/>
        </w:rPr>
        <w:t>nhân viên</w:t>
      </w:r>
      <w:r w:rsidR="00FB7C08" w:rsidRPr="00FB7C08">
        <w:rPr>
          <w:rFonts w:ascii="Times New Roman" w:hAnsi="Times New Roman" w:cs="Times New Roman"/>
          <w:bCs/>
          <w:sz w:val="26"/>
          <w:szCs w:val="26"/>
        </w:rPr>
        <w:t>. Nhập đúng định dạng của họ và tên, ngược lại không nhập thông báo ‘Họ và tên không được để rỗng’. Nếu nhập sai sẽ hiển thị thông báo “Họ và tên không đúng định dạng”.</w:t>
      </w:r>
    </w:p>
    <w:p w14:paraId="2E834946" w14:textId="35DEBB7C" w:rsidR="00FB7C08" w:rsidRPr="00FB7C08" w:rsidRDefault="00FB7C08" w:rsidP="00FB7C08">
      <w:pPr>
        <w:pStyle w:val="ListParagraph"/>
        <w:numPr>
          <w:ilvl w:val="0"/>
          <w:numId w:val="45"/>
        </w:numPr>
        <w:tabs>
          <w:tab w:val="left" w:pos="1120"/>
        </w:tabs>
        <w:spacing w:after="120" w:line="360" w:lineRule="auto"/>
        <w:jc w:val="both"/>
        <w:rPr>
          <w:rFonts w:ascii="Times New Roman" w:hAnsi="Times New Roman" w:cs="Times New Roman"/>
          <w:bCs/>
          <w:sz w:val="26"/>
          <w:szCs w:val="26"/>
          <w:lang w:val="vi-VN"/>
        </w:rPr>
      </w:pPr>
      <w:r w:rsidRPr="00FB7C08">
        <w:rPr>
          <w:rFonts w:ascii="Times New Roman" w:hAnsi="Times New Roman" w:cs="Times New Roman"/>
          <w:bCs/>
          <w:sz w:val="26"/>
          <w:szCs w:val="26"/>
        </w:rPr>
        <w:lastRenderedPageBreak/>
        <w:t xml:space="preserve">Số điện thoại: là số điện thoại của </w:t>
      </w:r>
      <w:r w:rsidR="00714BB6">
        <w:rPr>
          <w:rFonts w:ascii="Times New Roman" w:hAnsi="Times New Roman" w:cs="Times New Roman"/>
          <w:bCs/>
          <w:sz w:val="26"/>
          <w:szCs w:val="26"/>
        </w:rPr>
        <w:t>nhân viên</w:t>
      </w:r>
      <w:r w:rsidRPr="00FB7C08">
        <w:rPr>
          <w:rFonts w:ascii="Times New Roman" w:hAnsi="Times New Roman" w:cs="Times New Roman"/>
          <w:bCs/>
          <w:sz w:val="26"/>
          <w:szCs w:val="26"/>
        </w:rPr>
        <w:t xml:space="preserve"> dùng cho mục đích </w:t>
      </w:r>
      <w:r w:rsidR="00714BB6">
        <w:rPr>
          <w:rFonts w:ascii="Times New Roman" w:hAnsi="Times New Roman" w:cs="Times New Roman"/>
          <w:bCs/>
          <w:sz w:val="26"/>
          <w:szCs w:val="26"/>
        </w:rPr>
        <w:t>quản lý</w:t>
      </w:r>
      <w:r w:rsidR="00344AC5">
        <w:rPr>
          <w:rFonts w:ascii="Times New Roman" w:hAnsi="Times New Roman" w:cs="Times New Roman"/>
          <w:bCs/>
          <w:sz w:val="26"/>
          <w:szCs w:val="26"/>
        </w:rPr>
        <w:t xml:space="preserve"> liên lạc với nhân viên</w:t>
      </w:r>
      <w:r w:rsidRPr="00FB7C08">
        <w:rPr>
          <w:rFonts w:ascii="Times New Roman" w:hAnsi="Times New Roman" w:cs="Times New Roman"/>
          <w:bCs/>
          <w:sz w:val="26"/>
          <w:szCs w:val="26"/>
        </w:rPr>
        <w:t xml:space="preserve">. Nhập đúng định dạng của số điện thoại, ngược lại không nhập thông báo ‘Số điện thoại không được để rỗng’. Nếu nhập sai sẽ hiển thị thông báo “Số điện thoại không đúng định dạng phải là 10 kí tự số.” </w:t>
      </w:r>
    </w:p>
    <w:p w14:paraId="677E491B" w14:textId="63D03E15" w:rsidR="00A22885" w:rsidRPr="00A22885" w:rsidRDefault="00A22885" w:rsidP="00FB7C08">
      <w:pPr>
        <w:pStyle w:val="ListParagraph"/>
        <w:numPr>
          <w:ilvl w:val="0"/>
          <w:numId w:val="45"/>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Email: là thông tin email của nhân viên</w:t>
      </w:r>
      <w:r w:rsidR="00137796">
        <w:rPr>
          <w:rFonts w:ascii="Times New Roman" w:hAnsi="Times New Roman" w:cs="Times New Roman"/>
          <w:bCs/>
          <w:sz w:val="26"/>
          <w:szCs w:val="26"/>
        </w:rPr>
        <w:t xml:space="preserve"> nhằm mục đích gửi lịch làm, tiền lương và một số thông báo khác cho nhân viên.</w:t>
      </w:r>
      <w:r w:rsidR="0078584E">
        <w:rPr>
          <w:rFonts w:ascii="Times New Roman" w:hAnsi="Times New Roman" w:cs="Times New Roman"/>
          <w:bCs/>
          <w:sz w:val="26"/>
          <w:szCs w:val="26"/>
        </w:rPr>
        <w:t xml:space="preserve"> </w:t>
      </w:r>
      <w:r w:rsidR="0078584E" w:rsidRPr="00FB7C08">
        <w:rPr>
          <w:rFonts w:ascii="Times New Roman" w:hAnsi="Times New Roman" w:cs="Times New Roman"/>
          <w:bCs/>
          <w:sz w:val="26"/>
          <w:szCs w:val="26"/>
        </w:rPr>
        <w:t xml:space="preserve">Nhập đúng định dạng của </w:t>
      </w:r>
      <w:r w:rsidR="0078584E">
        <w:rPr>
          <w:rFonts w:ascii="Times New Roman" w:hAnsi="Times New Roman" w:cs="Times New Roman"/>
          <w:bCs/>
          <w:sz w:val="26"/>
          <w:szCs w:val="26"/>
        </w:rPr>
        <w:t>email</w:t>
      </w:r>
      <w:r w:rsidR="0078584E" w:rsidRPr="00FB7C08">
        <w:rPr>
          <w:rFonts w:ascii="Times New Roman" w:hAnsi="Times New Roman" w:cs="Times New Roman"/>
          <w:bCs/>
          <w:sz w:val="26"/>
          <w:szCs w:val="26"/>
        </w:rPr>
        <w:t>, ngược lại không nhập thông báo ‘</w:t>
      </w:r>
      <w:r w:rsidR="0078584E">
        <w:rPr>
          <w:rFonts w:ascii="Times New Roman" w:hAnsi="Times New Roman" w:cs="Times New Roman"/>
          <w:bCs/>
          <w:sz w:val="26"/>
          <w:szCs w:val="26"/>
        </w:rPr>
        <w:t>Email</w:t>
      </w:r>
      <w:r w:rsidR="0078584E" w:rsidRPr="00FB7C08">
        <w:rPr>
          <w:rFonts w:ascii="Times New Roman" w:hAnsi="Times New Roman" w:cs="Times New Roman"/>
          <w:bCs/>
          <w:sz w:val="26"/>
          <w:szCs w:val="26"/>
        </w:rPr>
        <w:t xml:space="preserve"> không được để rỗng’. Nếu nhập sai sẽ hiển thị thông báo “</w:t>
      </w:r>
      <w:r w:rsidR="0078584E">
        <w:rPr>
          <w:rFonts w:ascii="Times New Roman" w:hAnsi="Times New Roman" w:cs="Times New Roman"/>
          <w:bCs/>
          <w:sz w:val="26"/>
          <w:szCs w:val="26"/>
        </w:rPr>
        <w:t>Email</w:t>
      </w:r>
      <w:r w:rsidR="0078584E" w:rsidRPr="00FB7C08">
        <w:rPr>
          <w:rFonts w:ascii="Times New Roman" w:hAnsi="Times New Roman" w:cs="Times New Roman"/>
          <w:bCs/>
          <w:sz w:val="26"/>
          <w:szCs w:val="26"/>
        </w:rPr>
        <w:t xml:space="preserve"> không đúng định dạng</w:t>
      </w:r>
      <w:r w:rsidR="0078584E">
        <w:rPr>
          <w:rFonts w:ascii="Times New Roman" w:hAnsi="Times New Roman" w:cs="Times New Roman"/>
          <w:bCs/>
          <w:sz w:val="26"/>
          <w:szCs w:val="26"/>
        </w:rPr>
        <w:t xml:space="preserve">. Phải là </w:t>
      </w:r>
      <w:r w:rsidR="00CF4092" w:rsidRPr="006D6034">
        <w:rPr>
          <w:rFonts w:ascii="Times New Roman" w:hAnsi="Times New Roman" w:cs="Times New Roman"/>
          <w:bCs/>
          <w:sz w:val="26"/>
          <w:szCs w:val="26"/>
        </w:rPr>
        <w:t>“</w:t>
      </w:r>
      <w:r w:rsidR="006D6034" w:rsidRPr="006D6034">
        <w:rPr>
          <w:rFonts w:ascii="Times New Roman" w:hAnsi="Times New Roman" w:cs="Times New Roman"/>
          <w:sz w:val="26"/>
          <w:szCs w:val="26"/>
        </w:rPr>
        <w:t>^[a-zA-Z0-9._%+-]+@[a-zA-Z0-9.-]+\.[a-zA-Z]{2,}$</w:t>
      </w:r>
      <w:r w:rsidR="006D6034">
        <w:t>”.</w:t>
      </w:r>
    </w:p>
    <w:p w14:paraId="15135BF0" w14:textId="03AB3966" w:rsidR="00853107" w:rsidRPr="004F5A17" w:rsidRDefault="006912A7" w:rsidP="004F5A17">
      <w:pPr>
        <w:pStyle w:val="ListParagraph"/>
        <w:numPr>
          <w:ilvl w:val="0"/>
          <w:numId w:val="45"/>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Chức vụ: là combo box để chọn chức vụ là người nhân viên hoặc người quản lý.</w:t>
      </w:r>
    </w:p>
    <w:p w14:paraId="5155A1AC" w14:textId="4496776E" w:rsidR="00FB7C08" w:rsidRPr="00911344" w:rsidRDefault="006912A7" w:rsidP="00911344">
      <w:pPr>
        <w:pStyle w:val="ListParagraph"/>
        <w:numPr>
          <w:ilvl w:val="0"/>
          <w:numId w:val="45"/>
        </w:numPr>
        <w:tabs>
          <w:tab w:val="left" w:pos="1120"/>
        </w:tabs>
        <w:spacing w:after="120" w:line="360" w:lineRule="auto"/>
        <w:jc w:val="both"/>
        <w:rPr>
          <w:rFonts w:ascii="Times New Roman" w:hAnsi="Times New Roman" w:cs="Times New Roman"/>
          <w:bCs/>
          <w:sz w:val="26"/>
          <w:szCs w:val="26"/>
          <w:lang w:val="vi-VN"/>
        </w:rPr>
      </w:pPr>
      <w:r w:rsidRPr="00500D47">
        <w:rPr>
          <w:rFonts w:ascii="Times New Roman" w:hAnsi="Times New Roman" w:cs="Times New Roman"/>
          <w:bCs/>
          <w:sz w:val="26"/>
          <w:szCs w:val="26"/>
        </w:rPr>
        <w:t xml:space="preserve">Số căn cước công dân: là thông tin căn cước của nhân viên gồm có 12 số theo định danh của công dân Việt Nam mục đích nhằm lưu thông tin nhân viên để quản lý tránh các trường hợp không hay xảy ra. Nếu bỏ trống Số căn cước công dân thông báo ‘Số căn cước công dân không được rỗng’. Chỉ cho phép nhập kí tự số, không cho phép nhập kí tự chữ. </w:t>
      </w:r>
      <w:r>
        <w:rPr>
          <w:rFonts w:ascii="Times New Roman" w:hAnsi="Times New Roman" w:cs="Times New Roman"/>
          <w:bCs/>
          <w:sz w:val="26"/>
          <w:szCs w:val="26"/>
        </w:rPr>
        <w:t>Nếu nhập sai sẽ thông báo “Căn cước công dân phải đúng định dạng 12 số”.</w:t>
      </w:r>
    </w:p>
    <w:p w14:paraId="10FA210E" w14:textId="75F994C2" w:rsidR="0091037C" w:rsidRPr="0091037C" w:rsidRDefault="00781E93" w:rsidP="00FB7C08">
      <w:pPr>
        <w:pStyle w:val="ListParagraph"/>
        <w:numPr>
          <w:ilvl w:val="0"/>
          <w:numId w:val="45"/>
        </w:numPr>
        <w:tabs>
          <w:tab w:val="left" w:pos="1120"/>
        </w:tabs>
        <w:spacing w:after="120" w:line="360" w:lineRule="auto"/>
        <w:jc w:val="both"/>
        <w:rPr>
          <w:rFonts w:ascii="Times New Roman" w:hAnsi="Times New Roman" w:cs="Times New Roman"/>
          <w:bCs/>
          <w:sz w:val="26"/>
          <w:szCs w:val="26"/>
          <w:lang w:val="vi-VN"/>
        </w:rPr>
      </w:pPr>
      <w:r w:rsidRPr="00FB7C08">
        <w:rPr>
          <w:rFonts w:ascii="Times New Roman" w:hAnsi="Times New Roman" w:cs="Times New Roman"/>
          <w:bCs/>
          <w:sz w:val="26"/>
          <w:szCs w:val="26"/>
        </w:rPr>
        <w:t xml:space="preserve">Giới tính: là combo box để chọn giới tính của </w:t>
      </w:r>
      <w:r>
        <w:rPr>
          <w:rFonts w:ascii="Times New Roman" w:hAnsi="Times New Roman" w:cs="Times New Roman"/>
          <w:bCs/>
          <w:sz w:val="26"/>
          <w:szCs w:val="26"/>
        </w:rPr>
        <w:t>nhân viên</w:t>
      </w:r>
      <w:r w:rsidRPr="00FB7C08">
        <w:rPr>
          <w:rFonts w:ascii="Times New Roman" w:hAnsi="Times New Roman" w:cs="Times New Roman"/>
          <w:bCs/>
          <w:sz w:val="26"/>
          <w:szCs w:val="26"/>
        </w:rPr>
        <w:t xml:space="preserve">. Gồm có: </w:t>
      </w:r>
      <w:r w:rsidR="00F2515D">
        <w:rPr>
          <w:rFonts w:ascii="Times New Roman" w:hAnsi="Times New Roman" w:cs="Times New Roman"/>
          <w:bCs/>
          <w:sz w:val="26"/>
          <w:szCs w:val="26"/>
        </w:rPr>
        <w:t>“</w:t>
      </w:r>
      <w:r w:rsidRPr="00FB7C08">
        <w:rPr>
          <w:rFonts w:ascii="Times New Roman" w:hAnsi="Times New Roman" w:cs="Times New Roman"/>
          <w:bCs/>
          <w:sz w:val="26"/>
          <w:szCs w:val="26"/>
        </w:rPr>
        <w:t>nam</w:t>
      </w:r>
      <w:r w:rsidR="00F2515D">
        <w:rPr>
          <w:rFonts w:ascii="Times New Roman" w:hAnsi="Times New Roman" w:cs="Times New Roman"/>
          <w:bCs/>
          <w:sz w:val="26"/>
          <w:szCs w:val="26"/>
        </w:rPr>
        <w:t>”</w:t>
      </w:r>
      <w:r w:rsidRPr="00FB7C08">
        <w:rPr>
          <w:rFonts w:ascii="Times New Roman" w:hAnsi="Times New Roman" w:cs="Times New Roman"/>
          <w:bCs/>
          <w:sz w:val="26"/>
          <w:szCs w:val="26"/>
        </w:rPr>
        <w:t xml:space="preserve">, </w:t>
      </w:r>
      <w:r w:rsidR="00F2515D">
        <w:rPr>
          <w:rFonts w:ascii="Times New Roman" w:hAnsi="Times New Roman" w:cs="Times New Roman"/>
          <w:bCs/>
          <w:sz w:val="26"/>
          <w:szCs w:val="26"/>
        </w:rPr>
        <w:t>“</w:t>
      </w:r>
      <w:r w:rsidRPr="00FB7C08">
        <w:rPr>
          <w:rFonts w:ascii="Times New Roman" w:hAnsi="Times New Roman" w:cs="Times New Roman"/>
          <w:bCs/>
          <w:sz w:val="26"/>
          <w:szCs w:val="26"/>
        </w:rPr>
        <w:t xml:space="preserve">nữ </w:t>
      </w:r>
      <w:r w:rsidR="00F2515D">
        <w:rPr>
          <w:rFonts w:ascii="Times New Roman" w:hAnsi="Times New Roman" w:cs="Times New Roman"/>
          <w:bCs/>
          <w:sz w:val="26"/>
          <w:szCs w:val="26"/>
        </w:rPr>
        <w:t xml:space="preserve">“, </w:t>
      </w:r>
      <w:r w:rsidRPr="00FB7C08">
        <w:rPr>
          <w:rFonts w:ascii="Times New Roman" w:hAnsi="Times New Roman" w:cs="Times New Roman"/>
          <w:bCs/>
          <w:sz w:val="26"/>
          <w:szCs w:val="26"/>
        </w:rPr>
        <w:t xml:space="preserve">và </w:t>
      </w:r>
      <w:r w:rsidR="00F2515D">
        <w:rPr>
          <w:rFonts w:ascii="Times New Roman" w:hAnsi="Times New Roman" w:cs="Times New Roman"/>
          <w:bCs/>
          <w:sz w:val="26"/>
          <w:szCs w:val="26"/>
        </w:rPr>
        <w:t>“</w:t>
      </w:r>
      <w:r w:rsidRPr="00FB7C08">
        <w:rPr>
          <w:rFonts w:ascii="Times New Roman" w:hAnsi="Times New Roman" w:cs="Times New Roman"/>
          <w:bCs/>
          <w:sz w:val="26"/>
          <w:szCs w:val="26"/>
        </w:rPr>
        <w:t>khác</w:t>
      </w:r>
      <w:r w:rsidR="00F2515D">
        <w:rPr>
          <w:rFonts w:ascii="Times New Roman" w:hAnsi="Times New Roman" w:cs="Times New Roman"/>
          <w:bCs/>
          <w:sz w:val="26"/>
          <w:szCs w:val="26"/>
        </w:rPr>
        <w:t>”</w:t>
      </w:r>
      <w:r>
        <w:rPr>
          <w:rFonts w:ascii="Times New Roman" w:hAnsi="Times New Roman" w:cs="Times New Roman"/>
          <w:bCs/>
          <w:sz w:val="26"/>
          <w:szCs w:val="26"/>
        </w:rPr>
        <w:t>.</w:t>
      </w:r>
    </w:p>
    <w:p w14:paraId="3802F7DC" w14:textId="46C6A816" w:rsidR="004F5A17" w:rsidRPr="004F5A17" w:rsidRDefault="004F5A17" w:rsidP="00E4708D">
      <w:pPr>
        <w:pStyle w:val="ListParagraph"/>
        <w:numPr>
          <w:ilvl w:val="0"/>
          <w:numId w:val="45"/>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 xml:space="preserve">Trình độ: là trình độ bằng cấp hành nghề y dược của nhân viên. Combo box chọn có thể là: </w:t>
      </w:r>
      <w:r w:rsidR="00203019">
        <w:rPr>
          <w:rFonts w:ascii="Times New Roman" w:hAnsi="Times New Roman" w:cs="Times New Roman"/>
          <w:bCs/>
          <w:sz w:val="26"/>
          <w:szCs w:val="26"/>
        </w:rPr>
        <w:t>“</w:t>
      </w:r>
      <w:r>
        <w:rPr>
          <w:rFonts w:ascii="Times New Roman" w:hAnsi="Times New Roman" w:cs="Times New Roman"/>
          <w:bCs/>
          <w:sz w:val="26"/>
          <w:szCs w:val="26"/>
        </w:rPr>
        <w:t>đại học</w:t>
      </w:r>
      <w:r w:rsidR="00203019">
        <w:rPr>
          <w:rFonts w:ascii="Times New Roman" w:hAnsi="Times New Roman" w:cs="Times New Roman"/>
          <w:bCs/>
          <w:sz w:val="26"/>
          <w:szCs w:val="26"/>
        </w:rPr>
        <w:t>”</w:t>
      </w:r>
      <w:r>
        <w:rPr>
          <w:rFonts w:ascii="Times New Roman" w:hAnsi="Times New Roman" w:cs="Times New Roman"/>
          <w:bCs/>
          <w:sz w:val="26"/>
          <w:szCs w:val="26"/>
        </w:rPr>
        <w:t xml:space="preserve"> hoặc </w:t>
      </w:r>
      <w:r w:rsidR="00203019">
        <w:rPr>
          <w:rFonts w:ascii="Times New Roman" w:hAnsi="Times New Roman" w:cs="Times New Roman"/>
          <w:bCs/>
          <w:sz w:val="26"/>
          <w:szCs w:val="26"/>
        </w:rPr>
        <w:t>“</w:t>
      </w:r>
      <w:r>
        <w:rPr>
          <w:rFonts w:ascii="Times New Roman" w:hAnsi="Times New Roman" w:cs="Times New Roman"/>
          <w:bCs/>
          <w:sz w:val="26"/>
          <w:szCs w:val="26"/>
        </w:rPr>
        <w:t>cao đẳng</w:t>
      </w:r>
      <w:r w:rsidR="00203019">
        <w:rPr>
          <w:rFonts w:ascii="Times New Roman" w:hAnsi="Times New Roman" w:cs="Times New Roman"/>
          <w:bCs/>
          <w:sz w:val="26"/>
          <w:szCs w:val="26"/>
        </w:rPr>
        <w:t>”.</w:t>
      </w:r>
    </w:p>
    <w:p w14:paraId="3A3354F9" w14:textId="40B08B6B" w:rsidR="00911344" w:rsidRPr="00911344" w:rsidRDefault="00911344" w:rsidP="009446B2">
      <w:pPr>
        <w:pStyle w:val="ListParagraph"/>
        <w:numPr>
          <w:ilvl w:val="0"/>
          <w:numId w:val="45"/>
        </w:numPr>
        <w:tabs>
          <w:tab w:val="left" w:pos="1120"/>
        </w:tabs>
        <w:spacing w:after="120" w:line="360" w:lineRule="auto"/>
        <w:jc w:val="both"/>
        <w:rPr>
          <w:rFonts w:ascii="Times New Roman" w:hAnsi="Times New Roman" w:cs="Times New Roman"/>
          <w:bCs/>
          <w:sz w:val="26"/>
          <w:szCs w:val="26"/>
          <w:lang w:val="vi-VN"/>
        </w:rPr>
      </w:pPr>
      <w:r w:rsidRPr="00FB7C08">
        <w:rPr>
          <w:rFonts w:ascii="Times New Roman" w:hAnsi="Times New Roman" w:cs="Times New Roman"/>
          <w:bCs/>
          <w:sz w:val="26"/>
          <w:szCs w:val="26"/>
        </w:rPr>
        <w:t xml:space="preserve">Ngày sinh: là ngày tháng năm sinh của </w:t>
      </w:r>
      <w:r>
        <w:rPr>
          <w:rFonts w:ascii="Times New Roman" w:hAnsi="Times New Roman" w:cs="Times New Roman"/>
          <w:bCs/>
          <w:sz w:val="26"/>
          <w:szCs w:val="26"/>
        </w:rPr>
        <w:t>nhân viên</w:t>
      </w:r>
      <w:r w:rsidRPr="00FB7C08">
        <w:rPr>
          <w:rFonts w:ascii="Times New Roman" w:hAnsi="Times New Roman" w:cs="Times New Roman"/>
          <w:bCs/>
          <w:sz w:val="26"/>
          <w:szCs w:val="26"/>
        </w:rPr>
        <w:t>. Nếu bỏ trống ngày sinh thông báo ‘Ngày sinh không được rỗng’. Nhập ngày sinh trước ngày hiện tại, nếu nhập sau ngày hiện tại sẽ hiển thị thông báo “Ngày sinh không hợp lệ. Ngày sinh phải trước ngày hiện tại</w:t>
      </w:r>
      <w:r>
        <w:rPr>
          <w:rFonts w:ascii="Times New Roman" w:hAnsi="Times New Roman" w:cs="Times New Roman"/>
          <w:bCs/>
          <w:sz w:val="26"/>
          <w:szCs w:val="26"/>
        </w:rPr>
        <w:t>”. Điều kiện kèm theo là năm sinh của nhân viên phải lớn hơn hoặc bằng 22 tuổi.</w:t>
      </w:r>
    </w:p>
    <w:p w14:paraId="104C252B" w14:textId="229FE8FB" w:rsidR="00AC65AB" w:rsidRPr="00AC65AB" w:rsidRDefault="0080685A" w:rsidP="00E62949">
      <w:pPr>
        <w:pStyle w:val="ListParagraph"/>
        <w:numPr>
          <w:ilvl w:val="0"/>
          <w:numId w:val="45"/>
        </w:numPr>
        <w:tabs>
          <w:tab w:val="left" w:pos="1120"/>
        </w:tabs>
        <w:spacing w:after="120" w:line="360" w:lineRule="auto"/>
        <w:ind w:left="2268" w:hanging="468"/>
        <w:jc w:val="both"/>
        <w:rPr>
          <w:rFonts w:ascii="Times New Roman" w:hAnsi="Times New Roman" w:cs="Times New Roman"/>
          <w:bCs/>
          <w:sz w:val="26"/>
          <w:szCs w:val="26"/>
          <w:lang w:val="vi-VN"/>
        </w:rPr>
      </w:pPr>
      <w:r w:rsidRPr="00AC65AB">
        <w:rPr>
          <w:rFonts w:ascii="Times New Roman" w:hAnsi="Times New Roman" w:cs="Times New Roman"/>
          <w:bCs/>
          <w:sz w:val="26"/>
          <w:szCs w:val="26"/>
        </w:rPr>
        <w:t xml:space="preserve">Ngày vào làm: là ngày nhân viên đó chính thức vào làm. </w:t>
      </w:r>
    </w:p>
    <w:p w14:paraId="7CEB1A2D" w14:textId="1EFE259F" w:rsidR="00AC65AB" w:rsidRPr="00AC65AB" w:rsidRDefault="00AC65AB" w:rsidP="00E62949">
      <w:pPr>
        <w:pStyle w:val="ListParagraph"/>
        <w:numPr>
          <w:ilvl w:val="0"/>
          <w:numId w:val="45"/>
        </w:numPr>
        <w:tabs>
          <w:tab w:val="left" w:pos="1120"/>
        </w:tabs>
        <w:spacing w:after="120" w:line="360" w:lineRule="auto"/>
        <w:ind w:left="2268" w:hanging="468"/>
        <w:jc w:val="both"/>
        <w:rPr>
          <w:rFonts w:ascii="Times New Roman" w:hAnsi="Times New Roman" w:cs="Times New Roman"/>
          <w:bCs/>
          <w:sz w:val="26"/>
          <w:szCs w:val="26"/>
          <w:lang w:val="vi-VN"/>
        </w:rPr>
      </w:pPr>
      <w:r>
        <w:rPr>
          <w:rFonts w:ascii="Times New Roman" w:hAnsi="Times New Roman" w:cs="Times New Roman"/>
          <w:bCs/>
          <w:sz w:val="26"/>
          <w:szCs w:val="26"/>
        </w:rPr>
        <w:t>Mức lương: là lương khởi điểm ban đầu của nhân viên khi vào làm</w:t>
      </w:r>
      <w:r w:rsidR="00952FD8">
        <w:rPr>
          <w:rFonts w:ascii="Times New Roman" w:hAnsi="Times New Roman" w:cs="Times New Roman"/>
          <w:bCs/>
          <w:sz w:val="26"/>
          <w:szCs w:val="26"/>
        </w:rPr>
        <w:t>.</w:t>
      </w:r>
    </w:p>
    <w:p w14:paraId="027E98EA" w14:textId="5296605B" w:rsidR="00FB7C08" w:rsidRPr="00FB7C08" w:rsidRDefault="00FB7C08" w:rsidP="00E62949">
      <w:pPr>
        <w:pStyle w:val="ListParagraph"/>
        <w:numPr>
          <w:ilvl w:val="0"/>
          <w:numId w:val="45"/>
        </w:numPr>
        <w:tabs>
          <w:tab w:val="left" w:pos="1120"/>
        </w:tabs>
        <w:spacing w:after="120" w:line="360" w:lineRule="auto"/>
        <w:ind w:left="2268" w:hanging="468"/>
        <w:jc w:val="both"/>
        <w:rPr>
          <w:rFonts w:ascii="Times New Roman" w:hAnsi="Times New Roman" w:cs="Times New Roman"/>
          <w:bCs/>
          <w:sz w:val="26"/>
          <w:szCs w:val="26"/>
          <w:lang w:val="vi-VN"/>
        </w:rPr>
      </w:pPr>
      <w:r w:rsidRPr="00FB7C08">
        <w:rPr>
          <w:rFonts w:ascii="Times New Roman" w:hAnsi="Times New Roman" w:cs="Times New Roman"/>
          <w:bCs/>
          <w:sz w:val="26"/>
          <w:szCs w:val="26"/>
        </w:rPr>
        <w:t xml:space="preserve">Bảng hiển thị dữ liệu </w:t>
      </w:r>
      <w:r w:rsidR="003F15FC">
        <w:rPr>
          <w:rFonts w:ascii="Times New Roman" w:hAnsi="Times New Roman" w:cs="Times New Roman"/>
          <w:bCs/>
          <w:sz w:val="26"/>
          <w:szCs w:val="26"/>
        </w:rPr>
        <w:t>nhân viên</w:t>
      </w:r>
      <w:r w:rsidRPr="00FB7C08">
        <w:rPr>
          <w:rFonts w:ascii="Times New Roman" w:hAnsi="Times New Roman" w:cs="Times New Roman"/>
          <w:bCs/>
          <w:sz w:val="26"/>
          <w:szCs w:val="26"/>
        </w:rPr>
        <w:t xml:space="preserve"> mới được thêm vào hệ thống.</w:t>
      </w:r>
    </w:p>
    <w:p w14:paraId="05CA8CB8" w14:textId="2BA37D76" w:rsidR="007E49F4" w:rsidRPr="007E49F4" w:rsidRDefault="007E49F4" w:rsidP="00E62949">
      <w:pPr>
        <w:pStyle w:val="ListParagraph"/>
        <w:numPr>
          <w:ilvl w:val="0"/>
          <w:numId w:val="45"/>
        </w:numPr>
        <w:tabs>
          <w:tab w:val="left" w:pos="1120"/>
        </w:tabs>
        <w:spacing w:after="120" w:line="360" w:lineRule="auto"/>
        <w:ind w:left="2268" w:hanging="468"/>
        <w:jc w:val="both"/>
        <w:rPr>
          <w:rFonts w:ascii="Times New Roman" w:hAnsi="Times New Roman" w:cs="Times New Roman"/>
          <w:bCs/>
          <w:sz w:val="26"/>
          <w:szCs w:val="26"/>
          <w:lang w:val="vi-VN"/>
        </w:rPr>
      </w:pPr>
      <w:r>
        <w:rPr>
          <w:rFonts w:ascii="Times New Roman" w:hAnsi="Times New Roman" w:cs="Times New Roman"/>
          <w:bCs/>
          <w:sz w:val="26"/>
          <w:szCs w:val="26"/>
        </w:rPr>
        <w:t>Thêm nhân viên: khi nhập hoàn chỉnh và đúng các trường dữ liệu ở trên nhấn nút thêm nhân viên sẽ có thể thêm nhân viên mới vào hệ thống.</w:t>
      </w:r>
    </w:p>
    <w:p w14:paraId="4DBD0AA5" w14:textId="5C97E7CD" w:rsidR="00FB7C08" w:rsidRPr="00FB7C08" w:rsidRDefault="00FB7C08" w:rsidP="00E62949">
      <w:pPr>
        <w:pStyle w:val="ListParagraph"/>
        <w:numPr>
          <w:ilvl w:val="0"/>
          <w:numId w:val="45"/>
        </w:numPr>
        <w:tabs>
          <w:tab w:val="left" w:pos="1120"/>
        </w:tabs>
        <w:spacing w:after="120" w:line="360" w:lineRule="auto"/>
        <w:ind w:left="2268" w:hanging="468"/>
        <w:jc w:val="both"/>
        <w:rPr>
          <w:rFonts w:ascii="Times New Roman" w:hAnsi="Times New Roman" w:cs="Times New Roman"/>
          <w:bCs/>
          <w:sz w:val="26"/>
          <w:szCs w:val="26"/>
          <w:lang w:val="vi-VN"/>
        </w:rPr>
      </w:pPr>
      <w:r w:rsidRPr="00FB7C08">
        <w:rPr>
          <w:rFonts w:ascii="Times New Roman" w:hAnsi="Times New Roman" w:cs="Times New Roman"/>
          <w:bCs/>
          <w:sz w:val="26"/>
          <w:szCs w:val="26"/>
        </w:rPr>
        <w:lastRenderedPageBreak/>
        <w:t>Thanh điều hướng: Di chuyển đến những màn hình khác khi nhấn vào.</w:t>
      </w:r>
    </w:p>
    <w:p w14:paraId="588E7561" w14:textId="0C078C01" w:rsidR="00077765" w:rsidRPr="007E49F4" w:rsidRDefault="00FB7C08" w:rsidP="00E62949">
      <w:pPr>
        <w:pStyle w:val="ListParagraph"/>
        <w:numPr>
          <w:ilvl w:val="0"/>
          <w:numId w:val="45"/>
        </w:numPr>
        <w:tabs>
          <w:tab w:val="left" w:pos="1120"/>
        </w:tabs>
        <w:spacing w:after="120" w:line="360" w:lineRule="auto"/>
        <w:ind w:left="2268" w:hanging="468"/>
        <w:jc w:val="both"/>
        <w:rPr>
          <w:rFonts w:ascii="Times New Roman" w:hAnsi="Times New Roman" w:cs="Times New Roman"/>
          <w:bCs/>
          <w:sz w:val="26"/>
          <w:szCs w:val="26"/>
          <w:lang w:val="vi-VN"/>
        </w:rPr>
      </w:pPr>
      <w:r w:rsidRPr="00FB7C08">
        <w:rPr>
          <w:rFonts w:ascii="Times New Roman" w:hAnsi="Times New Roman" w:cs="Times New Roman"/>
          <w:bCs/>
          <w:sz w:val="26"/>
          <w:szCs w:val="26"/>
        </w:rPr>
        <w:t>Nút thu gọn: Khi nhấn vào nút thanh điều hướng thu gọn.</w:t>
      </w:r>
    </w:p>
    <w:p w14:paraId="1BF2F2DD" w14:textId="409D0522" w:rsidR="00F65AC4" w:rsidRPr="0026127B" w:rsidRDefault="00F65AC4" w:rsidP="00A27B42">
      <w:pPr>
        <w:pStyle w:val="Heading2"/>
        <w:numPr>
          <w:ilvl w:val="0"/>
          <w:numId w:val="1"/>
        </w:numPr>
        <w:spacing w:line="360" w:lineRule="auto"/>
        <w:ind w:left="567"/>
        <w:rPr>
          <w:rFonts w:cs="Times New Roman"/>
        </w:rPr>
      </w:pPr>
      <w:bookmarkStart w:id="91" w:name="_Toc179146127"/>
      <w:bookmarkStart w:id="92" w:name="_Toc180955965"/>
      <w:r w:rsidRPr="0026127B">
        <w:rPr>
          <w:rFonts w:cs="Times New Roman"/>
        </w:rPr>
        <w:t xml:space="preserve">Màn hình </w:t>
      </w:r>
      <w:r w:rsidR="001C4368">
        <w:rPr>
          <w:rFonts w:cs="Times New Roman"/>
        </w:rPr>
        <w:t>Q</w:t>
      </w:r>
      <w:r w:rsidR="000078EF" w:rsidRPr="0026127B">
        <w:rPr>
          <w:rFonts w:cs="Times New Roman"/>
        </w:rPr>
        <w:t xml:space="preserve">uản lý </w:t>
      </w:r>
      <w:r w:rsidR="001C4368">
        <w:rPr>
          <w:rFonts w:cs="Times New Roman"/>
        </w:rPr>
        <w:t>L</w:t>
      </w:r>
      <w:r w:rsidR="000078EF" w:rsidRPr="0026127B">
        <w:rPr>
          <w:rFonts w:cs="Times New Roman"/>
        </w:rPr>
        <w:t>ịch làm việc</w:t>
      </w:r>
      <w:bookmarkEnd w:id="91"/>
      <w:bookmarkEnd w:id="92"/>
    </w:p>
    <w:p w14:paraId="3D1BC8D7" w14:textId="06A48C48" w:rsidR="000078EF" w:rsidRPr="000078EF" w:rsidRDefault="00802D16" w:rsidP="00553BB8">
      <w:pPr>
        <w:spacing w:line="360" w:lineRule="auto"/>
      </w:pPr>
      <w:r>
        <w:rPr>
          <w:noProof/>
        </w:rPr>
        <mc:AlternateContent>
          <mc:Choice Requires="wps">
            <w:drawing>
              <wp:anchor distT="0" distB="0" distL="114300" distR="114300" simplePos="0" relativeHeight="251658270" behindDoc="0" locked="0" layoutInCell="1" allowOverlap="1" wp14:anchorId="65B66D65" wp14:editId="6A037302">
                <wp:simplePos x="0" y="0"/>
                <wp:positionH relativeFrom="column">
                  <wp:posOffset>3239452</wp:posOffset>
                </wp:positionH>
                <wp:positionV relativeFrom="paragraph">
                  <wp:posOffset>2304732</wp:posOffset>
                </wp:positionV>
                <wp:extent cx="914400" cy="420986"/>
                <wp:effectExtent l="0" t="0" r="0" b="0"/>
                <wp:wrapNone/>
                <wp:docPr id="1744572765" name="Text Box 1744572765"/>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43FDB9C3" w14:textId="453CD3AB" w:rsidR="002D6EAE" w:rsidRPr="00560EB2" w:rsidRDefault="002D6EAE" w:rsidP="002D6EAE">
                            <w:pPr>
                              <w:rPr>
                                <w:color w:val="FF0000"/>
                              </w:rPr>
                            </w:pPr>
                            <w:r w:rsidRPr="00560EB2">
                              <w:rPr>
                                <w:color w:val="FF0000"/>
                              </w:rPr>
                              <w:t>(</w:t>
                            </w:r>
                            <w:r w:rsidR="00802D16">
                              <w:rPr>
                                <w:color w:val="FF0000"/>
                              </w:rPr>
                              <w:t>4</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66D65" id="Text Box 1744572765" o:spid="_x0000_s1153" type="#_x0000_t202" style="position:absolute;margin-left:255.05pt;margin-top:181.45pt;width:1in;height:33.15pt;z-index:25165827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" filled="f" stroked="f" strokeweight=".5pt">
                <v:textbox>
                  <w:txbxContent>
                    <w:p w14:paraId="43FDB9C3" w14:textId="453CD3AB" w:rsidR="002D6EAE" w:rsidRPr="00560EB2" w:rsidRDefault="002D6EAE" w:rsidP="002D6EAE">
                      <w:pPr>
                        <w:rPr>
                          <w:color w:val="FF0000"/>
                        </w:rPr>
                      </w:pPr>
                      <w:r w:rsidRPr="00560EB2">
                        <w:rPr>
                          <w:color w:val="FF0000"/>
                        </w:rPr>
                        <w:t>(</w:t>
                      </w:r>
                      <w:r w:rsidR="00802D16">
                        <w:rPr>
                          <w:color w:val="FF0000"/>
                        </w:rPr>
                        <w:t>4</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302" behindDoc="0" locked="0" layoutInCell="1" allowOverlap="1" wp14:anchorId="03B3295F" wp14:editId="54543371">
                <wp:simplePos x="0" y="0"/>
                <wp:positionH relativeFrom="column">
                  <wp:posOffset>1866265</wp:posOffset>
                </wp:positionH>
                <wp:positionV relativeFrom="paragraph">
                  <wp:posOffset>1908810</wp:posOffset>
                </wp:positionV>
                <wp:extent cx="914400" cy="420986"/>
                <wp:effectExtent l="0" t="0" r="0" b="0"/>
                <wp:wrapNone/>
                <wp:docPr id="1823571990" name="Text Box 1823571990"/>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2A508CEA" w14:textId="77777777" w:rsidR="00802D16" w:rsidRPr="00560EB2" w:rsidRDefault="00802D16" w:rsidP="00802D16">
                            <w:pPr>
                              <w:rPr>
                                <w:color w:val="FF0000"/>
                              </w:rPr>
                            </w:pPr>
                            <w:r w:rsidRPr="00560EB2">
                              <w:rPr>
                                <w:color w:val="FF0000"/>
                              </w:rPr>
                              <w:t>(</w:t>
                            </w:r>
                            <w:r>
                              <w:rPr>
                                <w:color w:val="FF0000"/>
                              </w:rPr>
                              <w:t>3</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3295F" id="Text Box 1823571990" o:spid="_x0000_s1154" type="#_x0000_t202" style="position:absolute;margin-left:146.95pt;margin-top:150.3pt;width:1in;height:33.15pt;z-index:25165830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" filled="f" stroked="f" strokeweight=".5pt">
                <v:textbox>
                  <w:txbxContent>
                    <w:p w14:paraId="2A508CEA" w14:textId="77777777" w:rsidR="00802D16" w:rsidRPr="00560EB2" w:rsidRDefault="00802D16" w:rsidP="00802D16">
                      <w:pPr>
                        <w:rPr>
                          <w:color w:val="FF0000"/>
                        </w:rPr>
                      </w:pPr>
                      <w:r w:rsidRPr="00560EB2">
                        <w:rPr>
                          <w:color w:val="FF0000"/>
                        </w:rPr>
                        <w:t>(</w:t>
                      </w:r>
                      <w:r>
                        <w:rPr>
                          <w:color w:val="FF0000"/>
                        </w:rPr>
                        <w:t>3</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301" behindDoc="0" locked="0" layoutInCell="1" allowOverlap="1" wp14:anchorId="2ED0104E" wp14:editId="189095AD">
                <wp:simplePos x="0" y="0"/>
                <wp:positionH relativeFrom="column">
                  <wp:posOffset>1343172</wp:posOffset>
                </wp:positionH>
                <wp:positionV relativeFrom="paragraph">
                  <wp:posOffset>1976950</wp:posOffset>
                </wp:positionV>
                <wp:extent cx="586153" cy="205154"/>
                <wp:effectExtent l="0" t="0" r="23495" b="23495"/>
                <wp:wrapNone/>
                <wp:docPr id="1823571989" name="Text Box 1823571989"/>
                <wp:cNvGraphicFramePr/>
                <a:graphic xmlns:a="http://schemas.openxmlformats.org/drawingml/2006/main">
                  <a:graphicData uri="http://schemas.microsoft.com/office/word/2010/wordprocessingShape">
                    <wps:wsp>
                      <wps:cNvSpPr txBox="1"/>
                      <wps:spPr>
                        <a:xfrm>
                          <a:off x="0" y="0"/>
                          <a:ext cx="586153" cy="205154"/>
                        </a:xfrm>
                        <a:prstGeom prst="rect">
                          <a:avLst/>
                        </a:prstGeom>
                        <a:noFill/>
                        <a:ln w="6350">
                          <a:solidFill>
                            <a:srgbClr val="FF0000"/>
                          </a:solidFill>
                        </a:ln>
                      </wps:spPr>
                      <wps:txbx>
                        <w:txbxContent>
                          <w:p w14:paraId="36360BD0" w14:textId="77777777" w:rsidR="00802D16" w:rsidRDefault="00802D16" w:rsidP="00802D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0104E" id="Text Box 1823571989" o:spid="_x0000_s1155" type="#_x0000_t202" style="position:absolute;margin-left:105.75pt;margin-top:155.65pt;width:46.15pt;height:16.1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" filled="f" strokecolor="red" strokeweight=".5pt">
                <v:textbox>
                  <w:txbxContent>
                    <w:p w14:paraId="36360BD0" w14:textId="77777777" w:rsidR="00802D16" w:rsidRDefault="00802D16" w:rsidP="00802D16"/>
                  </w:txbxContent>
                </v:textbox>
              </v:shape>
            </w:pict>
          </mc:Fallback>
        </mc:AlternateContent>
      </w:r>
      <w:r>
        <w:rPr>
          <w:noProof/>
        </w:rPr>
        <mc:AlternateContent>
          <mc:Choice Requires="wps">
            <w:drawing>
              <wp:anchor distT="0" distB="0" distL="114300" distR="114300" simplePos="0" relativeHeight="251658268" behindDoc="0" locked="0" layoutInCell="1" allowOverlap="1" wp14:anchorId="5500810B" wp14:editId="18E554A1">
                <wp:simplePos x="0" y="0"/>
                <wp:positionH relativeFrom="column">
                  <wp:posOffset>2789702</wp:posOffset>
                </wp:positionH>
                <wp:positionV relativeFrom="paragraph">
                  <wp:posOffset>856761</wp:posOffset>
                </wp:positionV>
                <wp:extent cx="914400" cy="420986"/>
                <wp:effectExtent l="0" t="0" r="0" b="0"/>
                <wp:wrapNone/>
                <wp:docPr id="1744572763" name="Text Box 1744572763"/>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59F74C6D" w14:textId="77777777" w:rsidR="002D6EAE" w:rsidRPr="00560EB2" w:rsidRDefault="002D6EAE" w:rsidP="002D6EAE">
                            <w:pPr>
                              <w:rPr>
                                <w:color w:val="FF0000"/>
                              </w:rPr>
                            </w:pPr>
                            <w:r w:rsidRPr="00560EB2">
                              <w:rPr>
                                <w:color w:val="FF0000"/>
                              </w:rPr>
                              <w:t>(</w:t>
                            </w:r>
                            <w:r>
                              <w:rPr>
                                <w:color w:val="FF0000"/>
                              </w:rPr>
                              <w:t>1</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0810B" id="Text Box 1744572763" o:spid="_x0000_s1156" type="#_x0000_t202" style="position:absolute;margin-left:219.65pt;margin-top:67.45pt;width:1in;height:33.15pt;z-index:2516582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" filled="f" stroked="f" strokeweight=".5pt">
                <v:textbox>
                  <w:txbxContent>
                    <w:p w14:paraId="59F74C6D" w14:textId="77777777" w:rsidR="002D6EAE" w:rsidRPr="00560EB2" w:rsidRDefault="002D6EAE" w:rsidP="002D6EAE">
                      <w:pPr>
                        <w:rPr>
                          <w:color w:val="FF0000"/>
                        </w:rPr>
                      </w:pPr>
                      <w:r w:rsidRPr="00560EB2">
                        <w:rPr>
                          <w:color w:val="FF0000"/>
                        </w:rPr>
                        <w:t>(</w:t>
                      </w:r>
                      <w:r>
                        <w:rPr>
                          <w:color w:val="FF0000"/>
                        </w:rPr>
                        <w:t>1</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266" behindDoc="0" locked="0" layoutInCell="1" allowOverlap="1" wp14:anchorId="697C4357" wp14:editId="6E29479E">
                <wp:simplePos x="0" y="0"/>
                <wp:positionH relativeFrom="column">
                  <wp:posOffset>3154387</wp:posOffset>
                </wp:positionH>
                <wp:positionV relativeFrom="paragraph">
                  <wp:posOffset>951181</wp:posOffset>
                </wp:positionV>
                <wp:extent cx="1031631" cy="235131"/>
                <wp:effectExtent l="0" t="0" r="16510" b="12700"/>
                <wp:wrapNone/>
                <wp:docPr id="1744572761" name="Text Box 1744572761"/>
                <wp:cNvGraphicFramePr/>
                <a:graphic xmlns:a="http://schemas.openxmlformats.org/drawingml/2006/main">
                  <a:graphicData uri="http://schemas.microsoft.com/office/word/2010/wordprocessingShape">
                    <wps:wsp>
                      <wps:cNvSpPr txBox="1"/>
                      <wps:spPr>
                        <a:xfrm>
                          <a:off x="0" y="0"/>
                          <a:ext cx="1031631" cy="235131"/>
                        </a:xfrm>
                        <a:prstGeom prst="rect">
                          <a:avLst/>
                        </a:prstGeom>
                        <a:noFill/>
                        <a:ln w="6350">
                          <a:solidFill>
                            <a:srgbClr val="FF0000"/>
                          </a:solidFill>
                        </a:ln>
                      </wps:spPr>
                      <wps:txbx>
                        <w:txbxContent>
                          <w:p w14:paraId="6455C55A" w14:textId="77777777" w:rsidR="002D6EAE" w:rsidRDefault="002D6EAE" w:rsidP="002D6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C4357" id="Text Box 1744572761" o:spid="_x0000_s1157" type="#_x0000_t202" style="position:absolute;margin-left:248.4pt;margin-top:74.9pt;width:81.25pt;height:18.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" filled="f" strokecolor="red" strokeweight=".5pt">
                <v:textbox>
                  <w:txbxContent>
                    <w:p w14:paraId="6455C55A" w14:textId="77777777" w:rsidR="002D6EAE" w:rsidRDefault="002D6EAE" w:rsidP="002D6EAE"/>
                  </w:txbxContent>
                </v:textbox>
              </v:shape>
            </w:pict>
          </mc:Fallback>
        </mc:AlternateContent>
      </w:r>
      <w:r>
        <w:rPr>
          <w:noProof/>
        </w:rPr>
        <mc:AlternateContent>
          <mc:Choice Requires="wps">
            <w:drawing>
              <wp:anchor distT="0" distB="0" distL="114300" distR="114300" simplePos="0" relativeHeight="251658269" behindDoc="0" locked="0" layoutInCell="1" allowOverlap="1" wp14:anchorId="1AE4E620" wp14:editId="25BA9CA0">
                <wp:simplePos x="0" y="0"/>
                <wp:positionH relativeFrom="column">
                  <wp:posOffset>5523474</wp:posOffset>
                </wp:positionH>
                <wp:positionV relativeFrom="paragraph">
                  <wp:posOffset>717892</wp:posOffset>
                </wp:positionV>
                <wp:extent cx="914400" cy="420986"/>
                <wp:effectExtent l="0" t="0" r="0" b="0"/>
                <wp:wrapNone/>
                <wp:docPr id="1744572764" name="Text Box 1744572764"/>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2898270A" w14:textId="3DC90F64" w:rsidR="002D6EAE" w:rsidRPr="00560EB2" w:rsidRDefault="002D6EAE" w:rsidP="002D6EAE">
                            <w:pPr>
                              <w:rPr>
                                <w:color w:val="FF0000"/>
                              </w:rPr>
                            </w:pPr>
                            <w:r w:rsidRPr="00560EB2">
                              <w:rPr>
                                <w:color w:val="FF0000"/>
                              </w:rPr>
                              <w:t>(</w:t>
                            </w:r>
                            <w:r>
                              <w:rPr>
                                <w:color w:val="FF0000"/>
                              </w:rPr>
                              <w:t>2</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E4E620" id="Text Box 1744572764" o:spid="_x0000_s1158" type="#_x0000_t202" style="position:absolute;margin-left:434.9pt;margin-top:56.55pt;width:1in;height:33.15pt;z-index:25165826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" filled="f" stroked="f" strokeweight=".5pt">
                <v:textbox>
                  <w:txbxContent>
                    <w:p w14:paraId="2898270A" w14:textId="3DC90F64" w:rsidR="002D6EAE" w:rsidRPr="00560EB2" w:rsidRDefault="002D6EAE" w:rsidP="002D6EAE">
                      <w:pPr>
                        <w:rPr>
                          <w:color w:val="FF0000"/>
                        </w:rPr>
                      </w:pPr>
                      <w:r w:rsidRPr="00560EB2">
                        <w:rPr>
                          <w:color w:val="FF0000"/>
                        </w:rPr>
                        <w:t>(</w:t>
                      </w:r>
                      <w:r>
                        <w:rPr>
                          <w:color w:val="FF0000"/>
                        </w:rPr>
                        <w:t>2</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68D9BF0D" wp14:editId="6F4738F4">
                <wp:simplePos x="0" y="0"/>
                <wp:positionH relativeFrom="column">
                  <wp:posOffset>4227048</wp:posOffset>
                </wp:positionH>
                <wp:positionV relativeFrom="paragraph">
                  <wp:posOffset>898427</wp:posOffset>
                </wp:positionV>
                <wp:extent cx="1383470" cy="275493"/>
                <wp:effectExtent l="0" t="0" r="26670" b="10795"/>
                <wp:wrapNone/>
                <wp:docPr id="1744572762" name="Text Box 1744572762"/>
                <wp:cNvGraphicFramePr/>
                <a:graphic xmlns:a="http://schemas.openxmlformats.org/drawingml/2006/main">
                  <a:graphicData uri="http://schemas.microsoft.com/office/word/2010/wordprocessingShape">
                    <wps:wsp>
                      <wps:cNvSpPr txBox="1"/>
                      <wps:spPr>
                        <a:xfrm>
                          <a:off x="0" y="0"/>
                          <a:ext cx="1383470" cy="275493"/>
                        </a:xfrm>
                        <a:prstGeom prst="rect">
                          <a:avLst/>
                        </a:prstGeom>
                        <a:noFill/>
                        <a:ln w="6350">
                          <a:solidFill>
                            <a:srgbClr val="FF0000"/>
                          </a:solidFill>
                        </a:ln>
                      </wps:spPr>
                      <wps:txbx>
                        <w:txbxContent>
                          <w:p w14:paraId="73FC63CE" w14:textId="77777777" w:rsidR="002D6EAE" w:rsidRDefault="002D6EAE" w:rsidP="002D6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9BF0D" id="Text Box 1744572762" o:spid="_x0000_s1159" type="#_x0000_t202" style="position:absolute;margin-left:332.85pt;margin-top:70.75pt;width:108.95pt;height:21.7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" filled="f" strokecolor="red" strokeweight=".5pt">
                <v:textbox>
                  <w:txbxContent>
                    <w:p w14:paraId="73FC63CE" w14:textId="77777777" w:rsidR="002D6EAE" w:rsidRDefault="002D6EAE" w:rsidP="002D6EAE"/>
                  </w:txbxContent>
                </v:textbox>
              </v:shape>
            </w:pict>
          </mc:Fallback>
        </mc:AlternateContent>
      </w:r>
      <w:r w:rsidRPr="0066400B">
        <w:rPr>
          <w:noProof/>
        </w:rPr>
        <w:drawing>
          <wp:inline distT="0" distB="0" distL="0" distR="0" wp14:anchorId="186D32CA" wp14:editId="0B969B91">
            <wp:extent cx="6511925" cy="3661410"/>
            <wp:effectExtent l="0" t="0" r="3175" b="0"/>
            <wp:docPr id="1823571988" name="Picture 182357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1925" cy="3661410"/>
                    </a:xfrm>
                    <a:prstGeom prst="rect">
                      <a:avLst/>
                    </a:prstGeom>
                  </pic:spPr>
                </pic:pic>
              </a:graphicData>
            </a:graphic>
          </wp:inline>
        </w:drawing>
      </w:r>
    </w:p>
    <w:p w14:paraId="2D456BB6" w14:textId="1746A908" w:rsidR="00077765" w:rsidRPr="00DA388B" w:rsidRDefault="00077765" w:rsidP="00FB1894">
      <w:pPr>
        <w:pStyle w:val="HINHANH"/>
      </w:pPr>
      <w:bookmarkStart w:id="93" w:name="_Toc179147143"/>
      <w:bookmarkStart w:id="94" w:name="_Toc180955999"/>
      <w:r w:rsidRPr="00235D0B">
        <w:t xml:space="preserve">Hình </w:t>
      </w:r>
      <w:r w:rsidR="002E402E">
        <w:t>3.12</w:t>
      </w:r>
      <w:r w:rsidRPr="00235D0B">
        <w:t xml:space="preserve">: Màn hình </w:t>
      </w:r>
      <w:r w:rsidR="001C4368">
        <w:t>Q</w:t>
      </w:r>
      <w:r>
        <w:t xml:space="preserve">uản lý </w:t>
      </w:r>
      <w:r w:rsidR="001C4368">
        <w:t>L</w:t>
      </w:r>
      <w:r>
        <w:t>ịch làm việc</w:t>
      </w:r>
      <w:bookmarkEnd w:id="93"/>
      <w:bookmarkEnd w:id="94"/>
    </w:p>
    <w:p w14:paraId="5B41E76D" w14:textId="396BE3ED" w:rsidR="00077765" w:rsidRDefault="00077765" w:rsidP="00A27B42">
      <w:pPr>
        <w:pStyle w:val="ListParagraph"/>
        <w:numPr>
          <w:ilvl w:val="0"/>
          <w:numId w:val="6"/>
        </w:numPr>
        <w:spacing w:after="120" w:line="360" w:lineRule="auto"/>
        <w:rPr>
          <w:rFonts w:ascii="Times New Roman" w:hAnsi="Times New Roman" w:cs="Times New Roman"/>
          <w:bCs/>
          <w:sz w:val="26"/>
          <w:szCs w:val="26"/>
        </w:rPr>
      </w:pPr>
      <w:r w:rsidRPr="00235D0B">
        <w:rPr>
          <w:rFonts w:ascii="Times New Roman" w:hAnsi="Times New Roman" w:cs="Times New Roman"/>
          <w:bCs/>
          <w:sz w:val="26"/>
          <w:szCs w:val="26"/>
          <w:lang w:val="vi-VN"/>
        </w:rPr>
        <w:t xml:space="preserve">Chức năng: </w:t>
      </w:r>
      <w:r w:rsidR="00874BC1">
        <w:rPr>
          <w:rFonts w:ascii="Times New Roman" w:hAnsi="Times New Roman" w:cs="Times New Roman"/>
          <w:bCs/>
          <w:sz w:val="26"/>
          <w:szCs w:val="26"/>
        </w:rPr>
        <w:t>cho phép người</w:t>
      </w:r>
      <w:r>
        <w:rPr>
          <w:rFonts w:ascii="Times New Roman" w:hAnsi="Times New Roman" w:cs="Times New Roman"/>
          <w:sz w:val="26"/>
          <w:szCs w:val="26"/>
        </w:rPr>
        <w:t xml:space="preserve"> </w:t>
      </w:r>
      <w:r w:rsidR="00274CA3">
        <w:rPr>
          <w:rFonts w:ascii="Times New Roman" w:hAnsi="Times New Roman" w:cs="Times New Roman"/>
          <w:bCs/>
          <w:sz w:val="26"/>
          <w:szCs w:val="26"/>
        </w:rPr>
        <w:t xml:space="preserve">quản lý </w:t>
      </w:r>
      <w:r w:rsidR="00874BC1">
        <w:rPr>
          <w:rFonts w:ascii="Times New Roman" w:hAnsi="Times New Roman" w:cs="Times New Roman"/>
          <w:bCs/>
          <w:sz w:val="26"/>
          <w:szCs w:val="26"/>
        </w:rPr>
        <w:t xml:space="preserve">có thể thêm </w:t>
      </w:r>
      <w:r w:rsidR="00274CA3">
        <w:rPr>
          <w:rFonts w:ascii="Times New Roman" w:hAnsi="Times New Roman" w:cs="Times New Roman"/>
          <w:bCs/>
          <w:sz w:val="26"/>
          <w:szCs w:val="26"/>
        </w:rPr>
        <w:t>lịch làm việc</w:t>
      </w:r>
      <w:r w:rsidR="00874BC1">
        <w:rPr>
          <w:rFonts w:ascii="Times New Roman" w:hAnsi="Times New Roman" w:cs="Times New Roman"/>
          <w:bCs/>
          <w:sz w:val="26"/>
          <w:szCs w:val="26"/>
        </w:rPr>
        <w:t xml:space="preserve"> cho nhân vi</w:t>
      </w:r>
      <w:r w:rsidR="00874BC1">
        <w:rPr>
          <w:rFonts w:ascii="Times New Roman" w:hAnsi="Times New Roman" w:cs="Times New Roman"/>
          <w:bCs/>
          <w:sz w:val="26"/>
          <w:szCs w:val="26"/>
        </w:rPr>
        <w:t>ên</w:t>
      </w:r>
      <w:r w:rsidR="00274CA3">
        <w:rPr>
          <w:rFonts w:ascii="Times New Roman" w:hAnsi="Times New Roman" w:cs="Times New Roman"/>
          <w:bCs/>
          <w:sz w:val="26"/>
          <w:szCs w:val="26"/>
        </w:rPr>
        <w:t>.</w:t>
      </w:r>
    </w:p>
    <w:p w14:paraId="5EA1DE00" w14:textId="735DFD78" w:rsidR="00077765" w:rsidRDefault="00077765" w:rsidP="00162AFC">
      <w:pPr>
        <w:pStyle w:val="ListParagraph"/>
        <w:numPr>
          <w:ilvl w:val="0"/>
          <w:numId w:val="6"/>
        </w:numPr>
        <w:spacing w:after="120" w:line="360" w:lineRule="auto"/>
        <w:rPr>
          <w:rFonts w:ascii="Times New Roman" w:hAnsi="Times New Roman" w:cs="Times New Roman"/>
          <w:bCs/>
          <w:sz w:val="26"/>
          <w:szCs w:val="26"/>
        </w:rPr>
      </w:pPr>
      <w:r>
        <w:rPr>
          <w:rFonts w:ascii="Times New Roman" w:hAnsi="Times New Roman" w:cs="Times New Roman"/>
          <w:bCs/>
          <w:sz w:val="26"/>
          <w:szCs w:val="26"/>
        </w:rPr>
        <w:t xml:space="preserve">Mô tả: </w:t>
      </w:r>
    </w:p>
    <w:p w14:paraId="480171ED" w14:textId="0B9F839F" w:rsidR="00162AFC" w:rsidRDefault="00967ACA" w:rsidP="00162AFC">
      <w:pPr>
        <w:pStyle w:val="ListParagraph"/>
        <w:numPr>
          <w:ilvl w:val="0"/>
          <w:numId w:val="32"/>
        </w:numPr>
        <w:spacing w:after="120" w:line="360" w:lineRule="auto"/>
        <w:rPr>
          <w:rFonts w:ascii="Times New Roman" w:hAnsi="Times New Roman" w:cs="Times New Roman"/>
          <w:bCs/>
          <w:sz w:val="26"/>
          <w:szCs w:val="26"/>
        </w:rPr>
      </w:pPr>
      <w:r>
        <w:rPr>
          <w:rFonts w:ascii="Times New Roman" w:hAnsi="Times New Roman" w:cs="Times New Roman"/>
          <w:bCs/>
          <w:sz w:val="26"/>
          <w:szCs w:val="26"/>
        </w:rPr>
        <w:t xml:space="preserve">Nút </w:t>
      </w:r>
      <w:r w:rsidR="00141569">
        <w:rPr>
          <w:rFonts w:ascii="Times New Roman" w:hAnsi="Times New Roman" w:cs="Times New Roman"/>
          <w:bCs/>
          <w:sz w:val="26"/>
          <w:szCs w:val="26"/>
        </w:rPr>
        <w:t>C</w:t>
      </w:r>
      <w:r>
        <w:rPr>
          <w:rFonts w:ascii="Times New Roman" w:hAnsi="Times New Roman" w:cs="Times New Roman"/>
          <w:bCs/>
          <w:sz w:val="26"/>
          <w:szCs w:val="26"/>
        </w:rPr>
        <w:t>họn ngày tháng năm của lịch làm việc để có thể xem lịch làm của nhân viên.</w:t>
      </w:r>
    </w:p>
    <w:p w14:paraId="3166A459" w14:textId="23596F08" w:rsidR="00BC50EA" w:rsidRPr="00BC50EA" w:rsidRDefault="00D156B9" w:rsidP="00BC50EA">
      <w:pPr>
        <w:pStyle w:val="ListParagraph"/>
        <w:numPr>
          <w:ilvl w:val="0"/>
          <w:numId w:val="32"/>
        </w:numPr>
        <w:spacing w:after="120" w:line="360" w:lineRule="auto"/>
        <w:rPr>
          <w:rFonts w:ascii="Times New Roman" w:hAnsi="Times New Roman" w:cs="Times New Roman"/>
          <w:bCs/>
          <w:sz w:val="26"/>
          <w:szCs w:val="26"/>
        </w:rPr>
      </w:pPr>
      <w:r>
        <w:rPr>
          <w:rFonts w:ascii="Times New Roman" w:hAnsi="Times New Roman" w:cs="Times New Roman"/>
          <w:bCs/>
          <w:sz w:val="26"/>
          <w:szCs w:val="26"/>
        </w:rPr>
        <w:t xml:space="preserve">Nút điều hướng </w:t>
      </w:r>
    </w:p>
    <w:p w14:paraId="66937E93" w14:textId="77777777" w:rsidR="00141569" w:rsidRDefault="00141569" w:rsidP="00141569">
      <w:pPr>
        <w:pStyle w:val="ListParagraph"/>
        <w:numPr>
          <w:ilvl w:val="3"/>
          <w:numId w:val="33"/>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Nút Hiện tại: để cập nhật ngày tại thời điểm hiện tại.</w:t>
      </w:r>
    </w:p>
    <w:p w14:paraId="436BC104" w14:textId="77777777" w:rsidR="00141569" w:rsidRDefault="00141569" w:rsidP="00141569">
      <w:pPr>
        <w:pStyle w:val="ListParagraph"/>
        <w:numPr>
          <w:ilvl w:val="3"/>
          <w:numId w:val="33"/>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Nút Trở về: để trở về tuần trước thông tin lịch đang hiển thị.</w:t>
      </w:r>
    </w:p>
    <w:p w14:paraId="17D89AB6" w14:textId="77777777" w:rsidR="00141569" w:rsidRDefault="00141569" w:rsidP="00141569">
      <w:pPr>
        <w:pStyle w:val="ListParagraph"/>
        <w:numPr>
          <w:ilvl w:val="3"/>
          <w:numId w:val="33"/>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Nút Tiếp theo: để đi tiếp tục tuần sau thông tin lịch đang hiển thị.</w:t>
      </w:r>
    </w:p>
    <w:p w14:paraId="1C933A52" w14:textId="74D31E2C" w:rsidR="00141569" w:rsidRPr="0026127B" w:rsidRDefault="00141569" w:rsidP="00141569">
      <w:pPr>
        <w:pStyle w:val="ListParagraph"/>
        <w:numPr>
          <w:ilvl w:val="0"/>
          <w:numId w:val="32"/>
        </w:numPr>
        <w:spacing w:after="120" w:line="360" w:lineRule="auto"/>
        <w:rPr>
          <w:rFonts w:ascii="Times New Roman" w:hAnsi="Times New Roman" w:cs="Times New Roman"/>
          <w:bCs/>
          <w:sz w:val="26"/>
          <w:szCs w:val="26"/>
        </w:rPr>
      </w:pPr>
      <w:r>
        <w:rPr>
          <w:rFonts w:ascii="Times New Roman" w:hAnsi="Times New Roman" w:cs="Times New Roman"/>
          <w:bCs/>
          <w:sz w:val="26"/>
          <w:szCs w:val="26"/>
        </w:rPr>
        <w:t xml:space="preserve">Nút thêm lịch:  </w:t>
      </w:r>
      <w:r w:rsidR="000D47BE">
        <w:rPr>
          <w:rFonts w:ascii="Times New Roman" w:hAnsi="Times New Roman" w:cs="Times New Roman"/>
          <w:sz w:val="26"/>
          <w:szCs w:val="26"/>
        </w:rPr>
        <w:t>để thêm nhân viên vào ca làm của ngày làm việc.</w:t>
      </w:r>
    </w:p>
    <w:p w14:paraId="3FEBC321" w14:textId="00945557" w:rsidR="00077765" w:rsidRPr="007E49F4" w:rsidRDefault="0026127B" w:rsidP="00553BB8">
      <w:pPr>
        <w:pStyle w:val="ListParagraph"/>
        <w:numPr>
          <w:ilvl w:val="0"/>
          <w:numId w:val="32"/>
        </w:numPr>
        <w:spacing w:after="120" w:line="360" w:lineRule="auto"/>
        <w:rPr>
          <w:rFonts w:ascii="Times New Roman" w:hAnsi="Times New Roman" w:cs="Times New Roman"/>
          <w:bCs/>
          <w:sz w:val="26"/>
          <w:szCs w:val="26"/>
        </w:rPr>
      </w:pPr>
      <w:r>
        <w:rPr>
          <w:rFonts w:ascii="Times New Roman" w:hAnsi="Times New Roman" w:cs="Times New Roman"/>
          <w:bCs/>
          <w:sz w:val="26"/>
          <w:szCs w:val="26"/>
        </w:rPr>
        <w:t xml:space="preserve">Bảng lịch làm việc: </w:t>
      </w:r>
      <w:r>
        <w:rPr>
          <w:rFonts w:ascii="Times New Roman" w:hAnsi="Times New Roman" w:cs="Times New Roman"/>
          <w:sz w:val="26"/>
          <w:szCs w:val="26"/>
        </w:rPr>
        <w:t xml:space="preserve">là thông tin lịch làm việc của nhân viên hiện có trong hệ thống. </w:t>
      </w:r>
    </w:p>
    <w:p w14:paraId="2750BDBC" w14:textId="41DB598D" w:rsidR="00F65AC4" w:rsidRPr="007B211D" w:rsidRDefault="00F65AC4" w:rsidP="00A27B42">
      <w:pPr>
        <w:pStyle w:val="Heading2"/>
        <w:numPr>
          <w:ilvl w:val="0"/>
          <w:numId w:val="1"/>
        </w:numPr>
        <w:spacing w:line="360" w:lineRule="auto"/>
        <w:ind w:left="567"/>
        <w:rPr>
          <w:rFonts w:cs="Times New Roman"/>
        </w:rPr>
      </w:pPr>
      <w:bookmarkStart w:id="95" w:name="_Toc179146129"/>
      <w:bookmarkStart w:id="96" w:name="_Toc180955966"/>
      <w:r w:rsidRPr="007B211D">
        <w:rPr>
          <w:rFonts w:cs="Times New Roman"/>
        </w:rPr>
        <w:lastRenderedPageBreak/>
        <w:t xml:space="preserve">Màn hình </w:t>
      </w:r>
      <w:r w:rsidR="007B211D" w:rsidRPr="007B211D">
        <w:rPr>
          <w:rFonts w:cs="Times New Roman"/>
        </w:rPr>
        <w:t>Q</w:t>
      </w:r>
      <w:r w:rsidR="00DE3B24" w:rsidRPr="007B211D">
        <w:rPr>
          <w:rFonts w:cs="Times New Roman"/>
        </w:rPr>
        <w:t xml:space="preserve">uản lý </w:t>
      </w:r>
      <w:r w:rsidR="007B211D" w:rsidRPr="007B211D">
        <w:rPr>
          <w:rFonts w:cs="Times New Roman"/>
        </w:rPr>
        <w:t>N</w:t>
      </w:r>
      <w:r w:rsidR="00DE3B24" w:rsidRPr="007B211D">
        <w:rPr>
          <w:rFonts w:cs="Times New Roman"/>
        </w:rPr>
        <w:t>hà cung cấp</w:t>
      </w:r>
      <w:bookmarkEnd w:id="95"/>
      <w:bookmarkEnd w:id="96"/>
    </w:p>
    <w:p w14:paraId="152A78C1" w14:textId="76116792" w:rsidR="00DE3B24" w:rsidRPr="00DE3B24" w:rsidRDefault="001E52E2" w:rsidP="00553BB8">
      <w:pPr>
        <w:spacing w:line="360" w:lineRule="auto"/>
      </w:pPr>
      <w:r>
        <w:rPr>
          <w:noProof/>
        </w:rPr>
        <mc:AlternateContent>
          <mc:Choice Requires="wps">
            <w:drawing>
              <wp:anchor distT="0" distB="0" distL="114300" distR="114300" simplePos="0" relativeHeight="251658381" behindDoc="0" locked="0" layoutInCell="1" allowOverlap="1" wp14:anchorId="5A69A179" wp14:editId="1595921F">
                <wp:simplePos x="0" y="0"/>
                <wp:positionH relativeFrom="margin">
                  <wp:posOffset>-1026</wp:posOffset>
                </wp:positionH>
                <wp:positionV relativeFrom="paragraph">
                  <wp:posOffset>438981</wp:posOffset>
                </wp:positionV>
                <wp:extent cx="985158" cy="3238500"/>
                <wp:effectExtent l="0" t="0" r="24765" b="19050"/>
                <wp:wrapNone/>
                <wp:docPr id="1730025754" name="Rectangles 23"/>
                <wp:cNvGraphicFramePr/>
                <a:graphic xmlns:a="http://schemas.openxmlformats.org/drawingml/2006/main">
                  <a:graphicData uri="http://schemas.microsoft.com/office/word/2010/wordprocessingShape">
                    <wps:wsp>
                      <wps:cNvSpPr/>
                      <wps:spPr>
                        <a:xfrm>
                          <a:off x="0" y="0"/>
                          <a:ext cx="985158" cy="323850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9E86E71" w14:textId="77777777" w:rsidR="007B211D" w:rsidRDefault="007B211D" w:rsidP="007B211D">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A69A179" id="_x0000_s1160" style="position:absolute;margin-left:-.1pt;margin-top:34.55pt;width:77.55pt;height:255pt;z-index:251658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" filled="f" strokecolor="red" strokeweight="1pt">
                <v:textbox>
                  <w:txbxContent>
                    <w:p w14:paraId="49E86E71" w14:textId="77777777" w:rsidR="007B211D" w:rsidRDefault="007B211D" w:rsidP="007B211D">
                      <w:pPr>
                        <w:jc w:val="center"/>
                        <w:rPr>
                          <w:color w:val="FFFFFF" w:themeColor="background1"/>
                        </w:rPr>
                      </w:pPr>
                    </w:p>
                  </w:txbxContent>
                </v:textbox>
                <w10:wrap anchorx="margin"/>
              </v:rect>
            </w:pict>
          </mc:Fallback>
        </mc:AlternateContent>
      </w:r>
      <w:r>
        <w:rPr>
          <w:noProof/>
        </w:rPr>
        <mc:AlternateContent>
          <mc:Choice Requires="wps">
            <w:drawing>
              <wp:anchor distT="0" distB="0" distL="114300" distR="114300" simplePos="0" relativeHeight="251658379" behindDoc="0" locked="0" layoutInCell="1" allowOverlap="1" wp14:anchorId="2BB80D28" wp14:editId="4E5E89BB">
                <wp:simplePos x="0" y="0"/>
                <wp:positionH relativeFrom="column">
                  <wp:posOffset>242130</wp:posOffset>
                </wp:positionH>
                <wp:positionV relativeFrom="paragraph">
                  <wp:posOffset>80548</wp:posOffset>
                </wp:positionV>
                <wp:extent cx="914400" cy="420986"/>
                <wp:effectExtent l="0" t="0" r="0" b="0"/>
                <wp:wrapNone/>
                <wp:docPr id="1730025752" name="Text Box 1730025752"/>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7A04E67C" w14:textId="599887B3" w:rsidR="007B211D" w:rsidRPr="00560EB2" w:rsidRDefault="007B211D" w:rsidP="007B211D">
                            <w:pPr>
                              <w:rPr>
                                <w:color w:val="FF0000"/>
                              </w:rPr>
                            </w:pPr>
                            <w:r w:rsidRPr="00560EB2">
                              <w:rPr>
                                <w:color w:val="FF0000"/>
                              </w:rPr>
                              <w:t>(</w:t>
                            </w:r>
                            <w:r>
                              <w:rPr>
                                <w:color w:val="FF0000"/>
                              </w:rPr>
                              <w:t>6</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B80D28" id="Text Box 1730025752" o:spid="_x0000_s1161" type="#_x0000_t202" style="position:absolute;margin-left:19.05pt;margin-top:6.35pt;width:1in;height:33.15pt;z-index:25165837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" filled="f" stroked="f" strokeweight=".5pt">
                <v:textbox>
                  <w:txbxContent>
                    <w:p w14:paraId="7A04E67C" w14:textId="599887B3" w:rsidR="007B211D" w:rsidRPr="00560EB2" w:rsidRDefault="007B211D" w:rsidP="007B211D">
                      <w:pPr>
                        <w:rPr>
                          <w:color w:val="FF0000"/>
                        </w:rPr>
                      </w:pPr>
                      <w:r w:rsidRPr="00560EB2">
                        <w:rPr>
                          <w:color w:val="FF0000"/>
                        </w:rPr>
                        <w:t>(</w:t>
                      </w:r>
                      <w:r>
                        <w:rPr>
                          <w:color w:val="FF0000"/>
                        </w:rPr>
                        <w:t>6</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378" behindDoc="0" locked="0" layoutInCell="1" allowOverlap="1" wp14:anchorId="79E4B95E" wp14:editId="143F4C5A">
                <wp:simplePos x="0" y="0"/>
                <wp:positionH relativeFrom="column">
                  <wp:posOffset>561144</wp:posOffset>
                </wp:positionH>
                <wp:positionV relativeFrom="paragraph">
                  <wp:posOffset>1832219</wp:posOffset>
                </wp:positionV>
                <wp:extent cx="914400" cy="420986"/>
                <wp:effectExtent l="0" t="0" r="0" b="0"/>
                <wp:wrapNone/>
                <wp:docPr id="1730025751" name="Text Box 1730025751"/>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09D67E30" w14:textId="024B553D" w:rsidR="007B211D" w:rsidRPr="00560EB2" w:rsidRDefault="007B211D" w:rsidP="007B211D">
                            <w:pPr>
                              <w:rPr>
                                <w:color w:val="FF0000"/>
                              </w:rPr>
                            </w:pPr>
                            <w:r w:rsidRPr="00560EB2">
                              <w:rPr>
                                <w:color w:val="FF0000"/>
                              </w:rPr>
                              <w:t>(</w:t>
                            </w:r>
                            <w:r>
                              <w:rPr>
                                <w:color w:val="FF0000"/>
                              </w:rPr>
                              <w:t>5</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E4B95E" id="Text Box 1730025751" o:spid="_x0000_s1162" type="#_x0000_t202" style="position:absolute;margin-left:44.2pt;margin-top:144.25pt;width:1in;height:33.15pt;z-index:25165837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" filled="f" stroked="f" strokeweight=".5pt">
                <v:textbox>
                  <w:txbxContent>
                    <w:p w14:paraId="09D67E30" w14:textId="024B553D" w:rsidR="007B211D" w:rsidRPr="00560EB2" w:rsidRDefault="007B211D" w:rsidP="007B211D">
                      <w:pPr>
                        <w:rPr>
                          <w:color w:val="FF0000"/>
                        </w:rPr>
                      </w:pPr>
                      <w:r w:rsidRPr="00560EB2">
                        <w:rPr>
                          <w:color w:val="FF0000"/>
                        </w:rPr>
                        <w:t>(</w:t>
                      </w:r>
                      <w:r>
                        <w:rPr>
                          <w:color w:val="FF0000"/>
                        </w:rPr>
                        <w:t>5</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377" behindDoc="0" locked="0" layoutInCell="1" allowOverlap="1" wp14:anchorId="523FB4B8" wp14:editId="03967DDE">
                <wp:simplePos x="0" y="0"/>
                <wp:positionH relativeFrom="column">
                  <wp:posOffset>4093014</wp:posOffset>
                </wp:positionH>
                <wp:positionV relativeFrom="paragraph">
                  <wp:posOffset>2125687</wp:posOffset>
                </wp:positionV>
                <wp:extent cx="914400" cy="420986"/>
                <wp:effectExtent l="0" t="0" r="0" b="0"/>
                <wp:wrapNone/>
                <wp:docPr id="1730025750" name="Text Box 1730025750"/>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457A62B0" w14:textId="199DE8AD" w:rsidR="007B211D" w:rsidRPr="00560EB2" w:rsidRDefault="007B211D" w:rsidP="007B211D">
                            <w:pPr>
                              <w:rPr>
                                <w:color w:val="FF0000"/>
                              </w:rPr>
                            </w:pPr>
                            <w:r w:rsidRPr="00560EB2">
                              <w:rPr>
                                <w:color w:val="FF0000"/>
                              </w:rPr>
                              <w:t>(</w:t>
                            </w:r>
                            <w:r>
                              <w:rPr>
                                <w:color w:val="FF0000"/>
                              </w:rPr>
                              <w:t>4</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3FB4B8" id="Text Box 1730025750" o:spid="_x0000_s1163" type="#_x0000_t202" style="position:absolute;margin-left:322.3pt;margin-top:167.4pt;width:1in;height:33.15pt;z-index:25165837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" filled="f" stroked="f" strokeweight=".5pt">
                <v:textbox>
                  <w:txbxContent>
                    <w:p w14:paraId="457A62B0" w14:textId="199DE8AD" w:rsidR="007B211D" w:rsidRPr="00560EB2" w:rsidRDefault="007B211D" w:rsidP="007B211D">
                      <w:pPr>
                        <w:rPr>
                          <w:color w:val="FF0000"/>
                        </w:rPr>
                      </w:pPr>
                      <w:r w:rsidRPr="00560EB2">
                        <w:rPr>
                          <w:color w:val="FF0000"/>
                        </w:rPr>
                        <w:t>(</w:t>
                      </w:r>
                      <w:r>
                        <w:rPr>
                          <w:color w:val="FF0000"/>
                        </w:rPr>
                        <w:t>4</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265" behindDoc="0" locked="0" layoutInCell="1" allowOverlap="1" wp14:anchorId="4039868E" wp14:editId="2A97D37F">
                <wp:simplePos x="0" y="0"/>
                <wp:positionH relativeFrom="column">
                  <wp:posOffset>4482612</wp:posOffset>
                </wp:positionH>
                <wp:positionV relativeFrom="paragraph">
                  <wp:posOffset>928614</wp:posOffset>
                </wp:positionV>
                <wp:extent cx="914400" cy="420986"/>
                <wp:effectExtent l="0" t="0" r="0" b="0"/>
                <wp:wrapNone/>
                <wp:docPr id="1744572747" name="Text Box 1744572747"/>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3FF183C6" w14:textId="021EB64E" w:rsidR="0034514C" w:rsidRPr="00560EB2" w:rsidRDefault="0034514C" w:rsidP="0034514C">
                            <w:pPr>
                              <w:rPr>
                                <w:color w:val="FF0000"/>
                              </w:rPr>
                            </w:pPr>
                            <w:r w:rsidRPr="00560EB2">
                              <w:rPr>
                                <w:color w:val="FF0000"/>
                              </w:rPr>
                              <w:t>(</w:t>
                            </w:r>
                            <w:r>
                              <w:rPr>
                                <w:color w:val="FF0000"/>
                              </w:rPr>
                              <w:t>3</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39868E" id="Text Box 1744572747" o:spid="_x0000_s1164" type="#_x0000_t202" style="position:absolute;margin-left:352.95pt;margin-top:73.1pt;width:1in;height:33.15pt;z-index:25165826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" filled="f" stroked="f" strokeweight=".5pt">
                <v:textbox>
                  <w:txbxContent>
                    <w:p w14:paraId="3FF183C6" w14:textId="021EB64E" w:rsidR="0034514C" w:rsidRPr="00560EB2" w:rsidRDefault="0034514C" w:rsidP="0034514C">
                      <w:pPr>
                        <w:rPr>
                          <w:color w:val="FF0000"/>
                        </w:rPr>
                      </w:pPr>
                      <w:r w:rsidRPr="00560EB2">
                        <w:rPr>
                          <w:color w:val="FF0000"/>
                        </w:rPr>
                        <w:t>(</w:t>
                      </w:r>
                      <w:r>
                        <w:rPr>
                          <w:color w:val="FF0000"/>
                        </w:rPr>
                        <w:t>3</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264" behindDoc="0" locked="0" layoutInCell="1" allowOverlap="1" wp14:anchorId="5F8466D9" wp14:editId="753E1FFF">
                <wp:simplePos x="0" y="0"/>
                <wp:positionH relativeFrom="column">
                  <wp:posOffset>2947279</wp:posOffset>
                </wp:positionH>
                <wp:positionV relativeFrom="paragraph">
                  <wp:posOffset>736160</wp:posOffset>
                </wp:positionV>
                <wp:extent cx="914400" cy="420986"/>
                <wp:effectExtent l="0" t="0" r="0" b="0"/>
                <wp:wrapNone/>
                <wp:docPr id="1744572746" name="Text Box 1744572746"/>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32828FEA" w14:textId="28455DD3" w:rsidR="0034514C" w:rsidRPr="00560EB2" w:rsidRDefault="0034514C" w:rsidP="0034514C">
                            <w:pPr>
                              <w:rPr>
                                <w:color w:val="FF0000"/>
                              </w:rPr>
                            </w:pPr>
                            <w:r w:rsidRPr="00560EB2">
                              <w:rPr>
                                <w:color w:val="FF0000"/>
                              </w:rPr>
                              <w:t>(</w:t>
                            </w:r>
                            <w:r>
                              <w:rPr>
                                <w:color w:val="FF0000"/>
                              </w:rPr>
                              <w:t>2</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8466D9" id="Text Box 1744572746" o:spid="_x0000_s1165" type="#_x0000_t202" style="position:absolute;margin-left:232.05pt;margin-top:57.95pt;width:1in;height:33.15pt;z-index:251658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" filled="f" stroked="f" strokeweight=".5pt">
                <v:textbox>
                  <w:txbxContent>
                    <w:p w14:paraId="32828FEA" w14:textId="28455DD3" w:rsidR="0034514C" w:rsidRPr="00560EB2" w:rsidRDefault="0034514C" w:rsidP="0034514C">
                      <w:pPr>
                        <w:rPr>
                          <w:color w:val="FF0000"/>
                        </w:rPr>
                      </w:pPr>
                      <w:r w:rsidRPr="00560EB2">
                        <w:rPr>
                          <w:color w:val="FF0000"/>
                        </w:rPr>
                        <w:t>(</w:t>
                      </w:r>
                      <w:r>
                        <w:rPr>
                          <w:color w:val="FF0000"/>
                        </w:rPr>
                        <w:t>2</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4E77C5DF" wp14:editId="3788E0C8">
                <wp:simplePos x="0" y="0"/>
                <wp:positionH relativeFrom="column">
                  <wp:posOffset>1816735</wp:posOffset>
                </wp:positionH>
                <wp:positionV relativeFrom="paragraph">
                  <wp:posOffset>742315</wp:posOffset>
                </wp:positionV>
                <wp:extent cx="914400" cy="420986"/>
                <wp:effectExtent l="0" t="0" r="0" b="0"/>
                <wp:wrapNone/>
                <wp:docPr id="1744572745" name="Text Box 1744572745"/>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565DF664" w14:textId="2D791299" w:rsidR="0034514C" w:rsidRPr="00560EB2" w:rsidRDefault="0034514C" w:rsidP="0034514C">
                            <w:pPr>
                              <w:rPr>
                                <w:color w:val="FF0000"/>
                              </w:rPr>
                            </w:pPr>
                            <w:r w:rsidRPr="00560EB2">
                              <w:rPr>
                                <w:color w:val="FF0000"/>
                              </w:rPr>
                              <w:t>(</w:t>
                            </w:r>
                            <w:r>
                              <w:rPr>
                                <w:color w:val="FF0000"/>
                              </w:rPr>
                              <w:t>1</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7C5DF" id="Text Box 1744572745" o:spid="_x0000_s1166" type="#_x0000_t202" style="position:absolute;margin-left:143.05pt;margin-top:58.45pt;width:1in;height:33.15pt;z-index:25165826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" filled="f" stroked="f" strokeweight=".5pt">
                <v:textbox>
                  <w:txbxContent>
                    <w:p w14:paraId="565DF664" w14:textId="2D791299" w:rsidR="0034514C" w:rsidRPr="00560EB2" w:rsidRDefault="0034514C" w:rsidP="0034514C">
                      <w:pPr>
                        <w:rPr>
                          <w:color w:val="FF0000"/>
                        </w:rPr>
                      </w:pPr>
                      <w:r w:rsidRPr="00560EB2">
                        <w:rPr>
                          <w:color w:val="FF0000"/>
                        </w:rPr>
                        <w:t>(</w:t>
                      </w:r>
                      <w:r>
                        <w:rPr>
                          <w:color w:val="FF0000"/>
                        </w:rPr>
                        <w:t>1</w:t>
                      </w:r>
                      <w:r w:rsidRPr="00560EB2">
                        <w:rPr>
                          <w:color w:val="FF0000"/>
                        </w:rPr>
                        <w:t>)</w:t>
                      </w:r>
                    </w:p>
                  </w:txbxContent>
                </v:textbox>
              </v:shape>
            </w:pict>
          </mc:Fallback>
        </mc:AlternateContent>
      </w:r>
      <w:r w:rsidRPr="007B211D">
        <w:rPr>
          <w:noProof/>
        </w:rPr>
        <mc:AlternateContent>
          <mc:Choice Requires="wps">
            <w:drawing>
              <wp:anchor distT="0" distB="0" distL="114300" distR="114300" simplePos="0" relativeHeight="251658380" behindDoc="0" locked="0" layoutInCell="1" allowOverlap="1" wp14:anchorId="3F0B653C" wp14:editId="1591DB21">
                <wp:simplePos x="0" y="0"/>
                <wp:positionH relativeFrom="column">
                  <wp:posOffset>289560</wp:posOffset>
                </wp:positionH>
                <wp:positionV relativeFrom="paragraph">
                  <wp:posOffset>80645</wp:posOffset>
                </wp:positionV>
                <wp:extent cx="914400" cy="420986"/>
                <wp:effectExtent l="0" t="0" r="0" b="0"/>
                <wp:wrapNone/>
                <wp:docPr id="1730025753" name="Text Box 1730025753"/>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26DA702A" w14:textId="0702B63E" w:rsidR="007B211D" w:rsidRPr="00560EB2" w:rsidRDefault="007B211D" w:rsidP="007B211D">
                            <w:pPr>
                              <w:rPr>
                                <w:color w:val="FF000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0B653C" id="Text Box 1730025753" o:spid="_x0000_s1167" type="#_x0000_t202" style="position:absolute;margin-left:22.8pt;margin-top:6.35pt;width:1in;height:33.15pt;z-index:2516583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" filled="f" stroked="f" strokeweight=".5pt">
                <v:textbox>
                  <w:txbxContent>
                    <w:p w14:paraId="26DA702A" w14:textId="0702B63E" w:rsidR="007B211D" w:rsidRPr="00560EB2" w:rsidRDefault="007B211D" w:rsidP="007B211D">
                      <w:pPr>
                        <w:rPr>
                          <w:color w:val="FF0000"/>
                        </w:rPr>
                      </w:pPr>
                    </w:p>
                  </w:txbxContent>
                </v:textbox>
              </v:shape>
            </w:pict>
          </mc:Fallback>
        </mc:AlternateContent>
      </w:r>
      <w:r w:rsidRPr="001E52E2">
        <w:rPr>
          <w:noProof/>
        </w:rPr>
        <w:drawing>
          <wp:inline distT="0" distB="0" distL="0" distR="0" wp14:anchorId="22E864CE" wp14:editId="72F45E04">
            <wp:extent cx="6511925" cy="3661410"/>
            <wp:effectExtent l="0" t="0" r="3175" b="0"/>
            <wp:docPr id="1730025755" name="Picture 173002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11925" cy="3661410"/>
                    </a:xfrm>
                    <a:prstGeom prst="rect">
                      <a:avLst/>
                    </a:prstGeom>
                  </pic:spPr>
                </pic:pic>
              </a:graphicData>
            </a:graphic>
          </wp:inline>
        </w:drawing>
      </w:r>
    </w:p>
    <w:p w14:paraId="0704B80F" w14:textId="2F29F65C" w:rsidR="00437622" w:rsidRPr="00DA388B" w:rsidRDefault="00437622" w:rsidP="00FB1894">
      <w:pPr>
        <w:pStyle w:val="HINHANH"/>
      </w:pPr>
      <w:bookmarkStart w:id="97" w:name="_Toc179147145"/>
      <w:bookmarkStart w:id="98" w:name="_Toc180956000"/>
      <w:r w:rsidRPr="00235D0B">
        <w:t xml:space="preserve">Hình </w:t>
      </w:r>
      <w:r>
        <w:t>3.</w:t>
      </w:r>
      <w:r w:rsidRPr="00235D0B">
        <w:t>1</w:t>
      </w:r>
      <w:r>
        <w:t>3</w:t>
      </w:r>
      <w:r w:rsidRPr="00235D0B">
        <w:t xml:space="preserve">: Màn hình </w:t>
      </w:r>
      <w:r w:rsidR="00063E6D">
        <w:t>Q</w:t>
      </w:r>
      <w:r>
        <w:t xml:space="preserve">uản lý </w:t>
      </w:r>
      <w:r w:rsidR="00063E6D">
        <w:t>N</w:t>
      </w:r>
      <w:r>
        <w:t>hà cung cấp</w:t>
      </w:r>
      <w:bookmarkEnd w:id="97"/>
      <w:bookmarkEnd w:id="98"/>
    </w:p>
    <w:p w14:paraId="6584044E" w14:textId="73CB3AE8" w:rsidR="00E0059B" w:rsidRPr="00A03ACA" w:rsidRDefault="00E0059B" w:rsidP="00E0059B">
      <w:pPr>
        <w:pStyle w:val="ListParagraph"/>
        <w:numPr>
          <w:ilvl w:val="0"/>
          <w:numId w:val="8"/>
        </w:numPr>
        <w:spacing w:after="120" w:line="360" w:lineRule="auto"/>
        <w:jc w:val="both"/>
        <w:rPr>
          <w:rFonts w:ascii="Times New Roman" w:hAnsi="Times New Roman" w:cs="Times New Roman"/>
          <w:sz w:val="26"/>
          <w:szCs w:val="26"/>
        </w:rPr>
      </w:pPr>
      <w:r w:rsidRPr="00A03ACA">
        <w:rPr>
          <w:rFonts w:ascii="Times New Roman" w:hAnsi="Times New Roman" w:cs="Times New Roman"/>
          <w:bCs/>
          <w:sz w:val="26"/>
          <w:szCs w:val="26"/>
          <w:lang w:val="vi-VN"/>
        </w:rPr>
        <w:t xml:space="preserve">Chức năng: </w:t>
      </w:r>
      <w:r>
        <w:rPr>
          <w:rFonts w:ascii="Times New Roman" w:hAnsi="Times New Roman" w:cs="Times New Roman"/>
          <w:sz w:val="26"/>
          <w:szCs w:val="26"/>
        </w:rPr>
        <w:t xml:space="preserve">cho phép nhân viên tra cứu thông tin </w:t>
      </w:r>
      <w:r w:rsidR="00063E6D">
        <w:rPr>
          <w:rFonts w:ascii="Times New Roman" w:hAnsi="Times New Roman" w:cs="Times New Roman"/>
          <w:sz w:val="26"/>
          <w:szCs w:val="26"/>
        </w:rPr>
        <w:t>nhà cung cấp</w:t>
      </w:r>
      <w:r>
        <w:rPr>
          <w:rFonts w:ascii="Times New Roman" w:hAnsi="Times New Roman" w:cs="Times New Roman"/>
          <w:sz w:val="26"/>
          <w:szCs w:val="26"/>
        </w:rPr>
        <w:t xml:space="preserve"> hoặc có thể in danh sách </w:t>
      </w:r>
      <w:r w:rsidR="00063E6D">
        <w:rPr>
          <w:rFonts w:ascii="Times New Roman" w:hAnsi="Times New Roman" w:cs="Times New Roman"/>
          <w:sz w:val="26"/>
          <w:szCs w:val="26"/>
        </w:rPr>
        <w:t>nhà cung cấp</w:t>
      </w:r>
      <w:r>
        <w:rPr>
          <w:rFonts w:ascii="Times New Roman" w:hAnsi="Times New Roman" w:cs="Times New Roman"/>
          <w:sz w:val="26"/>
          <w:szCs w:val="26"/>
        </w:rPr>
        <w:t xml:space="preserve"> có trong hệ thống.</w:t>
      </w:r>
    </w:p>
    <w:p w14:paraId="14A60BBD" w14:textId="25C11235" w:rsidR="00E0059B" w:rsidRPr="00280EA0" w:rsidRDefault="00E0059B" w:rsidP="00E0059B">
      <w:pPr>
        <w:pStyle w:val="ListParagraph"/>
        <w:numPr>
          <w:ilvl w:val="0"/>
          <w:numId w:val="8"/>
        </w:numPr>
        <w:spacing w:after="120"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Mô tả: </w:t>
      </w:r>
    </w:p>
    <w:p w14:paraId="411D1E9D" w14:textId="26E241FB" w:rsidR="00E0059B" w:rsidRPr="00063E6D" w:rsidRDefault="00E0059B" w:rsidP="00063E6D">
      <w:pPr>
        <w:pStyle w:val="ListParagraph"/>
        <w:numPr>
          <w:ilvl w:val="0"/>
          <w:numId w:val="46"/>
        </w:numPr>
        <w:tabs>
          <w:tab w:val="left" w:pos="1120"/>
        </w:tabs>
        <w:spacing w:after="120" w:line="360" w:lineRule="auto"/>
        <w:jc w:val="both"/>
        <w:rPr>
          <w:rFonts w:ascii="Times New Roman" w:hAnsi="Times New Roman" w:cs="Times New Roman"/>
          <w:bCs/>
          <w:sz w:val="26"/>
          <w:szCs w:val="26"/>
          <w:lang w:val="vi-VN"/>
        </w:rPr>
      </w:pPr>
      <w:r w:rsidRPr="00063E6D">
        <w:rPr>
          <w:rFonts w:ascii="Times New Roman" w:hAnsi="Times New Roman" w:cs="Times New Roman"/>
          <w:bCs/>
          <w:sz w:val="26"/>
          <w:szCs w:val="26"/>
        </w:rPr>
        <w:t xml:space="preserve">Nút thêm </w:t>
      </w:r>
      <w:r w:rsidR="00063E6D">
        <w:rPr>
          <w:rFonts w:ascii="Times New Roman" w:hAnsi="Times New Roman" w:cs="Times New Roman"/>
          <w:sz w:val="26"/>
          <w:szCs w:val="26"/>
        </w:rPr>
        <w:t>nhà cung cấp</w:t>
      </w:r>
      <w:r w:rsidRPr="00063E6D">
        <w:rPr>
          <w:rFonts w:ascii="Times New Roman" w:hAnsi="Times New Roman" w:cs="Times New Roman"/>
          <w:bCs/>
          <w:sz w:val="26"/>
          <w:szCs w:val="26"/>
        </w:rPr>
        <w:t xml:space="preserve"> để điều hướng đến màn hình thêm </w:t>
      </w:r>
      <w:r w:rsidR="00063E6D">
        <w:rPr>
          <w:rFonts w:ascii="Times New Roman" w:hAnsi="Times New Roman" w:cs="Times New Roman"/>
          <w:sz w:val="26"/>
          <w:szCs w:val="26"/>
        </w:rPr>
        <w:t>nhà cung cấp</w:t>
      </w:r>
      <w:r w:rsidRPr="00063E6D">
        <w:rPr>
          <w:rFonts w:ascii="Times New Roman" w:hAnsi="Times New Roman" w:cs="Times New Roman"/>
          <w:bCs/>
          <w:sz w:val="26"/>
          <w:szCs w:val="26"/>
        </w:rPr>
        <w:t xml:space="preserve"> mới.</w:t>
      </w:r>
    </w:p>
    <w:p w14:paraId="152C356B" w14:textId="6E879D81" w:rsidR="00E0059B" w:rsidRPr="00063E6D" w:rsidRDefault="00E0059B" w:rsidP="00063E6D">
      <w:pPr>
        <w:pStyle w:val="ListParagraph"/>
        <w:numPr>
          <w:ilvl w:val="0"/>
          <w:numId w:val="46"/>
        </w:numPr>
        <w:tabs>
          <w:tab w:val="left" w:pos="1120"/>
        </w:tabs>
        <w:spacing w:after="120" w:line="360" w:lineRule="auto"/>
        <w:jc w:val="both"/>
        <w:rPr>
          <w:rFonts w:ascii="Times New Roman" w:hAnsi="Times New Roman" w:cs="Times New Roman"/>
          <w:bCs/>
          <w:sz w:val="26"/>
          <w:szCs w:val="26"/>
          <w:lang w:val="vi-VN"/>
        </w:rPr>
      </w:pPr>
      <w:r w:rsidRPr="00063E6D">
        <w:rPr>
          <w:rFonts w:ascii="Times New Roman" w:hAnsi="Times New Roman" w:cs="Times New Roman"/>
          <w:bCs/>
          <w:sz w:val="26"/>
          <w:szCs w:val="26"/>
        </w:rPr>
        <w:t xml:space="preserve">Nút in danh sách </w:t>
      </w:r>
      <w:r w:rsidR="00A30102">
        <w:rPr>
          <w:rFonts w:ascii="Times New Roman" w:hAnsi="Times New Roman" w:cs="Times New Roman"/>
          <w:sz w:val="26"/>
          <w:szCs w:val="26"/>
        </w:rPr>
        <w:t>nhà cung cấp</w:t>
      </w:r>
      <w:r w:rsidRPr="00063E6D">
        <w:rPr>
          <w:rFonts w:ascii="Times New Roman" w:hAnsi="Times New Roman" w:cs="Times New Roman"/>
          <w:bCs/>
          <w:sz w:val="26"/>
          <w:szCs w:val="26"/>
        </w:rPr>
        <w:t xml:space="preserve"> hiện có trong hệ thống ra file PDF.</w:t>
      </w:r>
    </w:p>
    <w:p w14:paraId="5C0A0F2E" w14:textId="02853CFF" w:rsidR="00E0059B" w:rsidRPr="00063E6D" w:rsidRDefault="00A30102" w:rsidP="00063E6D">
      <w:pPr>
        <w:pStyle w:val="ListParagraph"/>
        <w:numPr>
          <w:ilvl w:val="0"/>
          <w:numId w:val="46"/>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Thanh</w:t>
      </w:r>
      <w:r w:rsidR="00E0059B" w:rsidRPr="00063E6D">
        <w:rPr>
          <w:rFonts w:ascii="Times New Roman" w:hAnsi="Times New Roman" w:cs="Times New Roman"/>
          <w:bCs/>
          <w:sz w:val="26"/>
          <w:szCs w:val="26"/>
        </w:rPr>
        <w:t xml:space="preserve"> tìm kiếm thông tin </w:t>
      </w:r>
      <w:r>
        <w:rPr>
          <w:rFonts w:ascii="Times New Roman" w:hAnsi="Times New Roman" w:cs="Times New Roman"/>
          <w:sz w:val="26"/>
          <w:szCs w:val="26"/>
        </w:rPr>
        <w:t>nhà cung cấp</w:t>
      </w:r>
      <w:r w:rsidR="00E0059B" w:rsidRPr="00063E6D">
        <w:rPr>
          <w:rFonts w:ascii="Times New Roman" w:hAnsi="Times New Roman" w:cs="Times New Roman"/>
          <w:bCs/>
          <w:sz w:val="26"/>
          <w:szCs w:val="26"/>
        </w:rPr>
        <w:t xml:space="preserve"> tra cứu theo từ khóa ‘mã </w:t>
      </w:r>
      <w:r>
        <w:rPr>
          <w:rFonts w:ascii="Times New Roman" w:hAnsi="Times New Roman" w:cs="Times New Roman"/>
          <w:sz w:val="26"/>
          <w:szCs w:val="26"/>
        </w:rPr>
        <w:t>nhà cung cấp</w:t>
      </w:r>
      <w:r w:rsidR="00E0059B" w:rsidRPr="00063E6D">
        <w:rPr>
          <w:rFonts w:ascii="Times New Roman" w:hAnsi="Times New Roman" w:cs="Times New Roman"/>
          <w:bCs/>
          <w:sz w:val="26"/>
          <w:szCs w:val="26"/>
        </w:rPr>
        <w:t xml:space="preserve">’, ‘tên </w:t>
      </w:r>
      <w:r>
        <w:rPr>
          <w:rFonts w:ascii="Times New Roman" w:hAnsi="Times New Roman" w:cs="Times New Roman"/>
          <w:sz w:val="26"/>
          <w:szCs w:val="26"/>
        </w:rPr>
        <w:t>nhà cung cấp</w:t>
      </w:r>
      <w:r w:rsidR="00E0059B" w:rsidRPr="00063E6D">
        <w:rPr>
          <w:rFonts w:ascii="Times New Roman" w:hAnsi="Times New Roman" w:cs="Times New Roman"/>
          <w:bCs/>
          <w:sz w:val="26"/>
          <w:szCs w:val="26"/>
        </w:rPr>
        <w:t>’ hoặc bất kì kí tự nào.</w:t>
      </w:r>
    </w:p>
    <w:p w14:paraId="08F5323A" w14:textId="00A0EACC" w:rsidR="00E0059B" w:rsidRPr="00063E6D" w:rsidRDefault="00E0059B" w:rsidP="00063E6D">
      <w:pPr>
        <w:pStyle w:val="ListParagraph"/>
        <w:numPr>
          <w:ilvl w:val="0"/>
          <w:numId w:val="46"/>
        </w:numPr>
        <w:tabs>
          <w:tab w:val="left" w:pos="1120"/>
        </w:tabs>
        <w:spacing w:after="120" w:line="360" w:lineRule="auto"/>
        <w:jc w:val="both"/>
        <w:rPr>
          <w:rFonts w:ascii="Times New Roman" w:hAnsi="Times New Roman" w:cs="Times New Roman"/>
          <w:bCs/>
          <w:sz w:val="26"/>
          <w:szCs w:val="26"/>
          <w:lang w:val="vi-VN"/>
        </w:rPr>
      </w:pPr>
      <w:r w:rsidRPr="00063E6D">
        <w:rPr>
          <w:rFonts w:ascii="Times New Roman" w:hAnsi="Times New Roman" w:cs="Times New Roman"/>
          <w:bCs/>
          <w:sz w:val="26"/>
          <w:szCs w:val="26"/>
        </w:rPr>
        <w:t xml:space="preserve">Bảng hiển thị dữ liệu </w:t>
      </w:r>
      <w:r w:rsidR="00A30102">
        <w:rPr>
          <w:rFonts w:ascii="Times New Roman" w:hAnsi="Times New Roman" w:cs="Times New Roman"/>
          <w:sz w:val="26"/>
          <w:szCs w:val="26"/>
        </w:rPr>
        <w:t>nhà cung cấp</w:t>
      </w:r>
      <w:r w:rsidRPr="00063E6D">
        <w:rPr>
          <w:rFonts w:ascii="Times New Roman" w:hAnsi="Times New Roman" w:cs="Times New Roman"/>
          <w:bCs/>
          <w:sz w:val="26"/>
          <w:szCs w:val="26"/>
        </w:rPr>
        <w:t xml:space="preserve"> được tra cứu.</w:t>
      </w:r>
    </w:p>
    <w:p w14:paraId="41949EBB" w14:textId="2C1D2FC5" w:rsidR="00E0059B" w:rsidRPr="001E52E2" w:rsidRDefault="00E0059B" w:rsidP="00063E6D">
      <w:pPr>
        <w:pStyle w:val="ListParagraph"/>
        <w:numPr>
          <w:ilvl w:val="0"/>
          <w:numId w:val="46"/>
        </w:numPr>
        <w:tabs>
          <w:tab w:val="left" w:pos="1120"/>
        </w:tabs>
        <w:spacing w:after="120" w:line="360" w:lineRule="auto"/>
        <w:jc w:val="both"/>
        <w:rPr>
          <w:rFonts w:ascii="Times New Roman" w:hAnsi="Times New Roman" w:cs="Times New Roman"/>
          <w:bCs/>
          <w:sz w:val="26"/>
          <w:szCs w:val="26"/>
          <w:lang w:val="vi-VN"/>
        </w:rPr>
      </w:pPr>
      <w:r w:rsidRPr="00063E6D">
        <w:rPr>
          <w:rFonts w:ascii="Times New Roman" w:hAnsi="Times New Roman" w:cs="Times New Roman"/>
          <w:bCs/>
          <w:sz w:val="26"/>
          <w:szCs w:val="26"/>
        </w:rPr>
        <w:t>Thanh điều hướng: Di chuyển đến những màn hình khác khi nhấn vào.</w:t>
      </w:r>
    </w:p>
    <w:p w14:paraId="6CE66B9A" w14:textId="7FB976AE" w:rsidR="001E52E2" w:rsidRPr="00063E6D" w:rsidRDefault="001E52E2" w:rsidP="00063E6D">
      <w:pPr>
        <w:pStyle w:val="ListParagraph"/>
        <w:numPr>
          <w:ilvl w:val="0"/>
          <w:numId w:val="46"/>
        </w:numPr>
        <w:tabs>
          <w:tab w:val="left" w:pos="1120"/>
        </w:tabs>
        <w:spacing w:after="120" w:line="360" w:lineRule="auto"/>
        <w:jc w:val="both"/>
        <w:rPr>
          <w:rFonts w:ascii="Times New Roman" w:hAnsi="Times New Roman" w:cs="Times New Roman"/>
          <w:bCs/>
          <w:sz w:val="26"/>
          <w:szCs w:val="26"/>
          <w:lang w:val="vi-VN"/>
        </w:rPr>
      </w:pPr>
      <w:r w:rsidRPr="000244E2">
        <w:rPr>
          <w:rFonts w:ascii="Times New Roman" w:hAnsi="Times New Roman" w:cs="Times New Roman"/>
          <w:bCs/>
          <w:sz w:val="26"/>
          <w:szCs w:val="26"/>
        </w:rPr>
        <w:t>Nút thu gọn: Khi nhấn vào nút thanh điều hướng thu gọn</w:t>
      </w:r>
      <w:r>
        <w:rPr>
          <w:rFonts w:ascii="Times New Roman" w:hAnsi="Times New Roman" w:cs="Times New Roman"/>
          <w:bCs/>
          <w:sz w:val="26"/>
          <w:szCs w:val="26"/>
        </w:rPr>
        <w:t>.</w:t>
      </w:r>
    </w:p>
    <w:p w14:paraId="4848C4A9" w14:textId="246D0A11" w:rsidR="00806A0B" w:rsidRPr="00DF6977" w:rsidRDefault="00806A0B" w:rsidP="00E0059B">
      <w:pPr>
        <w:pStyle w:val="Heading2"/>
        <w:numPr>
          <w:ilvl w:val="0"/>
          <w:numId w:val="1"/>
        </w:numPr>
        <w:spacing w:line="360" w:lineRule="auto"/>
        <w:ind w:left="567"/>
        <w:rPr>
          <w:rFonts w:cs="Times New Roman"/>
        </w:rPr>
      </w:pPr>
      <w:bookmarkStart w:id="99" w:name="_Toc180955967"/>
      <w:r w:rsidRPr="00DF6977">
        <w:rPr>
          <w:rFonts w:cs="Times New Roman"/>
        </w:rPr>
        <w:lastRenderedPageBreak/>
        <w:t xml:space="preserve">Màn hình </w:t>
      </w:r>
      <w:r w:rsidR="00DF6977" w:rsidRPr="00DF6977">
        <w:rPr>
          <w:rFonts w:cs="Times New Roman"/>
        </w:rPr>
        <w:t>T</w:t>
      </w:r>
      <w:r w:rsidRPr="00DF6977">
        <w:rPr>
          <w:rFonts w:cs="Times New Roman"/>
        </w:rPr>
        <w:t xml:space="preserve">hêm mới </w:t>
      </w:r>
      <w:r w:rsidR="00DF6977" w:rsidRPr="00DF6977">
        <w:rPr>
          <w:rFonts w:cs="Times New Roman"/>
        </w:rPr>
        <w:t>N</w:t>
      </w:r>
      <w:r w:rsidRPr="00DF6977">
        <w:rPr>
          <w:rFonts w:cs="Times New Roman"/>
        </w:rPr>
        <w:t>hà cung cấp</w:t>
      </w:r>
      <w:bookmarkEnd w:id="99"/>
    </w:p>
    <w:p w14:paraId="2BAE402A" w14:textId="07730ACD" w:rsidR="00DF6977" w:rsidRPr="00DF6977" w:rsidRDefault="00531812" w:rsidP="00DF6977">
      <w:pPr>
        <w:rPr>
          <w:highlight w:val="yellow"/>
        </w:rPr>
      </w:pPr>
      <w:r>
        <w:rPr>
          <w:noProof/>
        </w:rPr>
        <mc:AlternateContent>
          <mc:Choice Requires="wps">
            <w:drawing>
              <wp:anchor distT="0" distB="0" distL="114300" distR="114300" simplePos="0" relativeHeight="251658391" behindDoc="0" locked="0" layoutInCell="1" allowOverlap="1" wp14:anchorId="63720AF3" wp14:editId="4C0A5FA4">
                <wp:simplePos x="0" y="0"/>
                <wp:positionH relativeFrom="column">
                  <wp:posOffset>258543</wp:posOffset>
                </wp:positionH>
                <wp:positionV relativeFrom="paragraph">
                  <wp:posOffset>12993</wp:posOffset>
                </wp:positionV>
                <wp:extent cx="914400" cy="420986"/>
                <wp:effectExtent l="0" t="0" r="0" b="0"/>
                <wp:wrapNone/>
                <wp:docPr id="1730025766" name="Text Box 1730025766"/>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034CFBDF" w14:textId="45B4AD51" w:rsidR="00531812" w:rsidRPr="00560EB2" w:rsidRDefault="00531812" w:rsidP="00531812">
                            <w:pPr>
                              <w:rPr>
                                <w:color w:val="FF0000"/>
                              </w:rPr>
                            </w:pPr>
                            <w:r w:rsidRPr="00560EB2">
                              <w:rPr>
                                <w:color w:val="FF0000"/>
                              </w:rPr>
                              <w:t>(</w:t>
                            </w:r>
                            <w:r>
                              <w:rPr>
                                <w:color w:val="FF0000"/>
                              </w:rPr>
                              <w:t>9</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720AF3" id="Text Box 1730025766" o:spid="_x0000_s1168" type="#_x0000_t202" style="position:absolute;margin-left:20.35pt;margin-top:1pt;width:1in;height:33.15pt;z-index:25165839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" filled="f" stroked="f" strokeweight=".5pt">
                <v:textbox>
                  <w:txbxContent>
                    <w:p w14:paraId="034CFBDF" w14:textId="45B4AD51" w:rsidR="00531812" w:rsidRPr="00560EB2" w:rsidRDefault="00531812" w:rsidP="00531812">
                      <w:pPr>
                        <w:rPr>
                          <w:color w:val="FF0000"/>
                        </w:rPr>
                      </w:pPr>
                      <w:r w:rsidRPr="00560EB2">
                        <w:rPr>
                          <w:color w:val="FF0000"/>
                        </w:rPr>
                        <w:t>(</w:t>
                      </w:r>
                      <w:r>
                        <w:rPr>
                          <w:color w:val="FF0000"/>
                        </w:rPr>
                        <w:t>9</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390" behindDoc="0" locked="0" layoutInCell="1" allowOverlap="1" wp14:anchorId="0D0F1AB0" wp14:editId="7A7F8005">
                <wp:simplePos x="0" y="0"/>
                <wp:positionH relativeFrom="column">
                  <wp:posOffset>621958</wp:posOffset>
                </wp:positionH>
                <wp:positionV relativeFrom="paragraph">
                  <wp:posOffset>1431485</wp:posOffset>
                </wp:positionV>
                <wp:extent cx="914400" cy="420986"/>
                <wp:effectExtent l="0" t="0" r="0" b="0"/>
                <wp:wrapNone/>
                <wp:docPr id="1730025765" name="Text Box 1730025765"/>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13D835DF" w14:textId="46A10EBD" w:rsidR="00531812" w:rsidRPr="00560EB2" w:rsidRDefault="00531812" w:rsidP="00531812">
                            <w:pPr>
                              <w:rPr>
                                <w:color w:val="FF0000"/>
                              </w:rPr>
                            </w:pPr>
                            <w:r w:rsidRPr="00560EB2">
                              <w:rPr>
                                <w:color w:val="FF0000"/>
                              </w:rPr>
                              <w:t>(</w:t>
                            </w:r>
                            <w:r>
                              <w:rPr>
                                <w:color w:val="FF0000"/>
                              </w:rPr>
                              <w:t>8</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0F1AB0" id="Text Box 1730025765" o:spid="_x0000_s1169" type="#_x0000_t202" style="position:absolute;margin-left:48.95pt;margin-top:112.7pt;width:1in;height:33.15pt;z-index:25165839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" filled="f" stroked="f" strokeweight=".5pt">
                <v:textbox>
                  <w:txbxContent>
                    <w:p w14:paraId="13D835DF" w14:textId="46A10EBD" w:rsidR="00531812" w:rsidRPr="00560EB2" w:rsidRDefault="00531812" w:rsidP="00531812">
                      <w:pPr>
                        <w:rPr>
                          <w:color w:val="FF0000"/>
                        </w:rPr>
                      </w:pPr>
                      <w:r w:rsidRPr="00560EB2">
                        <w:rPr>
                          <w:color w:val="FF0000"/>
                        </w:rPr>
                        <w:t>(</w:t>
                      </w:r>
                      <w:r>
                        <w:rPr>
                          <w:color w:val="FF0000"/>
                        </w:rPr>
                        <w:t>8</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389" behindDoc="0" locked="0" layoutInCell="1" allowOverlap="1" wp14:anchorId="45988223" wp14:editId="5A1C3CC1">
                <wp:simplePos x="0" y="0"/>
                <wp:positionH relativeFrom="column">
                  <wp:posOffset>2685220</wp:posOffset>
                </wp:positionH>
                <wp:positionV relativeFrom="paragraph">
                  <wp:posOffset>3008239</wp:posOffset>
                </wp:positionV>
                <wp:extent cx="914400" cy="420986"/>
                <wp:effectExtent l="0" t="0" r="0" b="0"/>
                <wp:wrapNone/>
                <wp:docPr id="1730025764" name="Text Box 1730025764"/>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333AFF30" w14:textId="0C54A9D0" w:rsidR="00531812" w:rsidRPr="00560EB2" w:rsidRDefault="00531812" w:rsidP="00531812">
                            <w:pPr>
                              <w:rPr>
                                <w:color w:val="FF0000"/>
                              </w:rPr>
                            </w:pPr>
                            <w:r w:rsidRPr="00560EB2">
                              <w:rPr>
                                <w:color w:val="FF0000"/>
                              </w:rPr>
                              <w:t>(</w:t>
                            </w:r>
                            <w:r>
                              <w:rPr>
                                <w:color w:val="FF0000"/>
                              </w:rPr>
                              <w:t>7</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988223" id="Text Box 1730025764" o:spid="_x0000_s1170" type="#_x0000_t202" style="position:absolute;margin-left:211.45pt;margin-top:236.85pt;width:1in;height:33.15pt;z-index:25165838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" filled="f" stroked="f" strokeweight=".5pt">
                <v:textbox>
                  <w:txbxContent>
                    <w:p w14:paraId="333AFF30" w14:textId="0C54A9D0" w:rsidR="00531812" w:rsidRPr="00560EB2" w:rsidRDefault="00531812" w:rsidP="00531812">
                      <w:pPr>
                        <w:rPr>
                          <w:color w:val="FF0000"/>
                        </w:rPr>
                      </w:pPr>
                      <w:r w:rsidRPr="00560EB2">
                        <w:rPr>
                          <w:color w:val="FF0000"/>
                        </w:rPr>
                        <w:t>(</w:t>
                      </w:r>
                      <w:r>
                        <w:rPr>
                          <w:color w:val="FF0000"/>
                        </w:rPr>
                        <w:t>7</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388" behindDoc="0" locked="0" layoutInCell="1" allowOverlap="1" wp14:anchorId="2F415FC6" wp14:editId="1A9814BE">
                <wp:simplePos x="0" y="0"/>
                <wp:positionH relativeFrom="margin">
                  <wp:align>center</wp:align>
                </wp:positionH>
                <wp:positionV relativeFrom="paragraph">
                  <wp:posOffset>1953162</wp:posOffset>
                </wp:positionV>
                <wp:extent cx="914400" cy="420986"/>
                <wp:effectExtent l="0" t="0" r="0" b="0"/>
                <wp:wrapNone/>
                <wp:docPr id="1730025763" name="Text Box 1730025763"/>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42D240CA" w14:textId="296134D4" w:rsidR="00531812" w:rsidRPr="00560EB2" w:rsidRDefault="00531812" w:rsidP="00531812">
                            <w:pPr>
                              <w:rPr>
                                <w:color w:val="FF0000"/>
                              </w:rPr>
                            </w:pPr>
                            <w:r w:rsidRPr="00560EB2">
                              <w:rPr>
                                <w:color w:val="FF0000"/>
                              </w:rPr>
                              <w:t>(</w:t>
                            </w:r>
                            <w:r>
                              <w:rPr>
                                <w:color w:val="FF0000"/>
                              </w:rPr>
                              <w:t>6</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415FC6" id="Text Box 1730025763" o:spid="_x0000_s1171" type="#_x0000_t202" style="position:absolute;margin-left:0;margin-top:153.8pt;width:1in;height:33.15pt;z-index:25165838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" filled="f" stroked="f" strokeweight=".5pt">
                <v:textbox>
                  <w:txbxContent>
                    <w:p w14:paraId="42D240CA" w14:textId="296134D4" w:rsidR="00531812" w:rsidRPr="00560EB2" w:rsidRDefault="00531812" w:rsidP="00531812">
                      <w:pPr>
                        <w:rPr>
                          <w:color w:val="FF0000"/>
                        </w:rPr>
                      </w:pPr>
                      <w:r w:rsidRPr="00560EB2">
                        <w:rPr>
                          <w:color w:val="FF0000"/>
                        </w:rPr>
                        <w:t>(</w:t>
                      </w:r>
                      <w:r>
                        <w:rPr>
                          <w:color w:val="FF0000"/>
                        </w:rPr>
                        <w:t>6</w:t>
                      </w:r>
                      <w:r w:rsidRPr="00560EB2">
                        <w:rPr>
                          <w:color w:val="FF0000"/>
                        </w:rPr>
                        <w:t>)</w:t>
                      </w:r>
                    </w:p>
                  </w:txbxContent>
                </v:textbox>
                <w10:wrap anchorx="margin"/>
              </v:shape>
            </w:pict>
          </mc:Fallback>
        </mc:AlternateContent>
      </w:r>
      <w:r w:rsidR="00826BEB">
        <w:rPr>
          <w:noProof/>
        </w:rPr>
        <mc:AlternateContent>
          <mc:Choice Requires="wps">
            <w:drawing>
              <wp:anchor distT="0" distB="0" distL="114300" distR="114300" simplePos="0" relativeHeight="251658387" behindDoc="0" locked="0" layoutInCell="1" allowOverlap="1" wp14:anchorId="400F4407" wp14:editId="1164BF83">
                <wp:simplePos x="0" y="0"/>
                <wp:positionH relativeFrom="column">
                  <wp:posOffset>4877338</wp:posOffset>
                </wp:positionH>
                <wp:positionV relativeFrom="paragraph">
                  <wp:posOffset>1183396</wp:posOffset>
                </wp:positionV>
                <wp:extent cx="914400" cy="420986"/>
                <wp:effectExtent l="0" t="0" r="0" b="0"/>
                <wp:wrapNone/>
                <wp:docPr id="1730025762" name="Text Box 1730025762"/>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19A4197A" w14:textId="4E831F16" w:rsidR="00826BEB" w:rsidRPr="00560EB2" w:rsidRDefault="00826BEB" w:rsidP="00826BEB">
                            <w:pPr>
                              <w:rPr>
                                <w:color w:val="FF0000"/>
                              </w:rPr>
                            </w:pPr>
                            <w:r w:rsidRPr="00560EB2">
                              <w:rPr>
                                <w:color w:val="FF0000"/>
                              </w:rPr>
                              <w:t>(</w:t>
                            </w:r>
                            <w:r>
                              <w:rPr>
                                <w:color w:val="FF0000"/>
                              </w:rPr>
                              <w:t>5</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0F4407" id="Text Box 1730025762" o:spid="_x0000_s1172" type="#_x0000_t202" style="position:absolute;margin-left:384.05pt;margin-top:93.2pt;width:1in;height:33.15pt;z-index:25165838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" filled="f" stroked="f" strokeweight=".5pt">
                <v:textbox>
                  <w:txbxContent>
                    <w:p w14:paraId="19A4197A" w14:textId="4E831F16" w:rsidR="00826BEB" w:rsidRPr="00560EB2" w:rsidRDefault="00826BEB" w:rsidP="00826BEB">
                      <w:pPr>
                        <w:rPr>
                          <w:color w:val="FF0000"/>
                        </w:rPr>
                      </w:pPr>
                      <w:r w:rsidRPr="00560EB2">
                        <w:rPr>
                          <w:color w:val="FF0000"/>
                        </w:rPr>
                        <w:t>(</w:t>
                      </w:r>
                      <w:r>
                        <w:rPr>
                          <w:color w:val="FF0000"/>
                        </w:rPr>
                        <w:t>5</w:t>
                      </w:r>
                      <w:r w:rsidRPr="00560EB2">
                        <w:rPr>
                          <w:color w:val="FF0000"/>
                        </w:rPr>
                        <w:t>)</w:t>
                      </w:r>
                    </w:p>
                  </w:txbxContent>
                </v:textbox>
              </v:shape>
            </w:pict>
          </mc:Fallback>
        </mc:AlternateContent>
      </w:r>
      <w:r w:rsidR="00826BEB">
        <w:rPr>
          <w:noProof/>
        </w:rPr>
        <mc:AlternateContent>
          <mc:Choice Requires="wps">
            <w:drawing>
              <wp:anchor distT="0" distB="0" distL="114300" distR="114300" simplePos="0" relativeHeight="251658386" behindDoc="0" locked="0" layoutInCell="1" allowOverlap="1" wp14:anchorId="2192CC01" wp14:editId="64982C0B">
                <wp:simplePos x="0" y="0"/>
                <wp:positionH relativeFrom="column">
                  <wp:posOffset>4947675</wp:posOffset>
                </wp:positionH>
                <wp:positionV relativeFrom="paragraph">
                  <wp:posOffset>762977</wp:posOffset>
                </wp:positionV>
                <wp:extent cx="914400" cy="420986"/>
                <wp:effectExtent l="0" t="0" r="0" b="0"/>
                <wp:wrapNone/>
                <wp:docPr id="1730025761" name="Text Box 1730025761"/>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362229FA" w14:textId="4018FD34" w:rsidR="00826BEB" w:rsidRPr="00560EB2" w:rsidRDefault="00826BEB" w:rsidP="00826BEB">
                            <w:pPr>
                              <w:rPr>
                                <w:color w:val="FF0000"/>
                              </w:rPr>
                            </w:pPr>
                            <w:r w:rsidRPr="00560EB2">
                              <w:rPr>
                                <w:color w:val="FF0000"/>
                              </w:rPr>
                              <w:t>(</w:t>
                            </w:r>
                            <w:r>
                              <w:rPr>
                                <w:color w:val="FF0000"/>
                              </w:rPr>
                              <w:t>4</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92CC01" id="Text Box 1730025761" o:spid="_x0000_s1173" type="#_x0000_t202" style="position:absolute;margin-left:389.6pt;margin-top:60.1pt;width:1in;height:33.15pt;z-index:25165838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" filled="f" stroked="f" strokeweight=".5pt">
                <v:textbox>
                  <w:txbxContent>
                    <w:p w14:paraId="362229FA" w14:textId="4018FD34" w:rsidR="00826BEB" w:rsidRPr="00560EB2" w:rsidRDefault="00826BEB" w:rsidP="00826BEB">
                      <w:pPr>
                        <w:rPr>
                          <w:color w:val="FF0000"/>
                        </w:rPr>
                      </w:pPr>
                      <w:r w:rsidRPr="00560EB2">
                        <w:rPr>
                          <w:color w:val="FF0000"/>
                        </w:rPr>
                        <w:t>(</w:t>
                      </w:r>
                      <w:r>
                        <w:rPr>
                          <w:color w:val="FF0000"/>
                        </w:rPr>
                        <w:t>4</w:t>
                      </w:r>
                      <w:r w:rsidRPr="00560EB2">
                        <w:rPr>
                          <w:color w:val="FF0000"/>
                        </w:rPr>
                        <w:t>)</w:t>
                      </w:r>
                    </w:p>
                  </w:txbxContent>
                </v:textbox>
              </v:shape>
            </w:pict>
          </mc:Fallback>
        </mc:AlternateContent>
      </w:r>
      <w:r w:rsidR="00542D07">
        <w:rPr>
          <w:noProof/>
        </w:rPr>
        <mc:AlternateContent>
          <mc:Choice Requires="wps">
            <w:drawing>
              <wp:anchor distT="0" distB="0" distL="114300" distR="114300" simplePos="0" relativeHeight="251658385" behindDoc="0" locked="0" layoutInCell="1" allowOverlap="1" wp14:anchorId="747F7611" wp14:editId="375E23D1">
                <wp:simplePos x="0" y="0"/>
                <wp:positionH relativeFrom="column">
                  <wp:posOffset>2644188</wp:posOffset>
                </wp:positionH>
                <wp:positionV relativeFrom="paragraph">
                  <wp:posOffset>1648362</wp:posOffset>
                </wp:positionV>
                <wp:extent cx="914400" cy="420986"/>
                <wp:effectExtent l="0" t="0" r="0" b="0"/>
                <wp:wrapNone/>
                <wp:docPr id="1730025760" name="Text Box 1730025760"/>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2A674D59" w14:textId="1AC63401" w:rsidR="00542D07" w:rsidRPr="00560EB2" w:rsidRDefault="00542D07" w:rsidP="00542D07">
                            <w:pPr>
                              <w:rPr>
                                <w:color w:val="FF0000"/>
                              </w:rPr>
                            </w:pPr>
                            <w:r w:rsidRPr="00560EB2">
                              <w:rPr>
                                <w:color w:val="FF0000"/>
                              </w:rPr>
                              <w:t>(</w:t>
                            </w:r>
                            <w:r>
                              <w:rPr>
                                <w:color w:val="FF0000"/>
                              </w:rPr>
                              <w:t>3</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7F7611" id="Text Box 1730025760" o:spid="_x0000_s1174" type="#_x0000_t202" style="position:absolute;margin-left:208.2pt;margin-top:129.8pt;width:1in;height:33.15pt;z-index:25165838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" filled="f" stroked="f" strokeweight=".5pt">
                <v:textbox>
                  <w:txbxContent>
                    <w:p w14:paraId="2A674D59" w14:textId="1AC63401" w:rsidR="00542D07" w:rsidRPr="00560EB2" w:rsidRDefault="00542D07" w:rsidP="00542D07">
                      <w:pPr>
                        <w:rPr>
                          <w:color w:val="FF0000"/>
                        </w:rPr>
                      </w:pPr>
                      <w:r w:rsidRPr="00560EB2">
                        <w:rPr>
                          <w:color w:val="FF0000"/>
                        </w:rPr>
                        <w:t>(</w:t>
                      </w:r>
                      <w:r>
                        <w:rPr>
                          <w:color w:val="FF0000"/>
                        </w:rPr>
                        <w:t>3</w:t>
                      </w:r>
                      <w:r w:rsidRPr="00560EB2">
                        <w:rPr>
                          <w:color w:val="FF0000"/>
                        </w:rPr>
                        <w:t>)</w:t>
                      </w:r>
                    </w:p>
                  </w:txbxContent>
                </v:textbox>
              </v:shape>
            </w:pict>
          </mc:Fallback>
        </mc:AlternateContent>
      </w:r>
      <w:r w:rsidR="00AB5648">
        <w:rPr>
          <w:noProof/>
        </w:rPr>
        <mc:AlternateContent>
          <mc:Choice Requires="wps">
            <w:drawing>
              <wp:anchor distT="0" distB="0" distL="114300" distR="114300" simplePos="0" relativeHeight="251658384" behindDoc="0" locked="0" layoutInCell="1" allowOverlap="1" wp14:anchorId="068CCF11" wp14:editId="1F5FC86C">
                <wp:simplePos x="0" y="0"/>
                <wp:positionH relativeFrom="column">
                  <wp:posOffset>2579712</wp:posOffset>
                </wp:positionH>
                <wp:positionV relativeFrom="paragraph">
                  <wp:posOffset>1191163</wp:posOffset>
                </wp:positionV>
                <wp:extent cx="914400" cy="420986"/>
                <wp:effectExtent l="0" t="0" r="0" b="0"/>
                <wp:wrapNone/>
                <wp:docPr id="1730025759" name="Text Box 1730025759"/>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4E96471F" w14:textId="66A83E6D" w:rsidR="00AB5648" w:rsidRPr="00560EB2" w:rsidRDefault="00AB5648" w:rsidP="00AB5648">
                            <w:pPr>
                              <w:rPr>
                                <w:color w:val="FF0000"/>
                              </w:rPr>
                            </w:pPr>
                            <w:r w:rsidRPr="00560EB2">
                              <w:rPr>
                                <w:color w:val="FF0000"/>
                              </w:rPr>
                              <w:t>(</w:t>
                            </w:r>
                            <w:r>
                              <w:rPr>
                                <w:color w:val="FF0000"/>
                              </w:rPr>
                              <w:t>2</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CCF11" id="Text Box 1730025759" o:spid="_x0000_s1175" type="#_x0000_t202" style="position:absolute;margin-left:203.15pt;margin-top:93.8pt;width:1in;height:33.15pt;z-index:251658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" filled="f" stroked="f" strokeweight=".5pt">
                <v:textbox>
                  <w:txbxContent>
                    <w:p w14:paraId="4E96471F" w14:textId="66A83E6D" w:rsidR="00AB5648" w:rsidRPr="00560EB2" w:rsidRDefault="00AB5648" w:rsidP="00AB5648">
                      <w:pPr>
                        <w:rPr>
                          <w:color w:val="FF0000"/>
                        </w:rPr>
                      </w:pPr>
                      <w:r w:rsidRPr="00560EB2">
                        <w:rPr>
                          <w:color w:val="FF0000"/>
                        </w:rPr>
                        <w:t>(</w:t>
                      </w:r>
                      <w:r>
                        <w:rPr>
                          <w:color w:val="FF0000"/>
                        </w:rPr>
                        <w:t>2</w:t>
                      </w:r>
                      <w:r w:rsidRPr="00560EB2">
                        <w:rPr>
                          <w:color w:val="FF0000"/>
                        </w:rPr>
                        <w:t>)</w:t>
                      </w:r>
                    </w:p>
                  </w:txbxContent>
                </v:textbox>
              </v:shape>
            </w:pict>
          </mc:Fallback>
        </mc:AlternateContent>
      </w:r>
      <w:r w:rsidR="00AB5648">
        <w:rPr>
          <w:noProof/>
        </w:rPr>
        <mc:AlternateContent>
          <mc:Choice Requires="wps">
            <w:drawing>
              <wp:anchor distT="0" distB="0" distL="114300" distR="114300" simplePos="0" relativeHeight="251658383" behindDoc="0" locked="0" layoutInCell="1" allowOverlap="1" wp14:anchorId="41623918" wp14:editId="5076CD91">
                <wp:simplePos x="0" y="0"/>
                <wp:positionH relativeFrom="column">
                  <wp:posOffset>2530914</wp:posOffset>
                </wp:positionH>
                <wp:positionV relativeFrom="paragraph">
                  <wp:posOffset>763905</wp:posOffset>
                </wp:positionV>
                <wp:extent cx="914400" cy="420986"/>
                <wp:effectExtent l="0" t="0" r="0" b="0"/>
                <wp:wrapNone/>
                <wp:docPr id="1730025758" name="Text Box 1730025758"/>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7AF76205" w14:textId="77777777" w:rsidR="00AB5648" w:rsidRPr="00560EB2" w:rsidRDefault="00AB5648" w:rsidP="00AB5648">
                            <w:pPr>
                              <w:rPr>
                                <w:color w:val="FF0000"/>
                              </w:rPr>
                            </w:pPr>
                            <w:r w:rsidRPr="00560EB2">
                              <w:rPr>
                                <w:color w:val="FF0000"/>
                              </w:rPr>
                              <w:t>(</w:t>
                            </w:r>
                            <w:r>
                              <w:rPr>
                                <w:color w:val="FF0000"/>
                              </w:rPr>
                              <w:t>1</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623918" id="Text Box 1730025758" o:spid="_x0000_s1176" type="#_x0000_t202" style="position:absolute;margin-left:199.3pt;margin-top:60.15pt;width:1in;height:33.15pt;z-index:25165838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" filled="f" stroked="f" strokeweight=".5pt">
                <v:textbox>
                  <w:txbxContent>
                    <w:p w14:paraId="7AF76205" w14:textId="77777777" w:rsidR="00AB5648" w:rsidRPr="00560EB2" w:rsidRDefault="00AB5648" w:rsidP="00AB5648">
                      <w:pPr>
                        <w:rPr>
                          <w:color w:val="FF0000"/>
                        </w:rPr>
                      </w:pPr>
                      <w:r w:rsidRPr="00560EB2">
                        <w:rPr>
                          <w:color w:val="FF0000"/>
                        </w:rPr>
                        <w:t>(</w:t>
                      </w:r>
                      <w:r>
                        <w:rPr>
                          <w:color w:val="FF0000"/>
                        </w:rPr>
                        <w:t>1</w:t>
                      </w:r>
                      <w:r w:rsidRPr="00560EB2">
                        <w:rPr>
                          <w:color w:val="FF0000"/>
                        </w:rPr>
                        <w:t>)</w:t>
                      </w:r>
                    </w:p>
                  </w:txbxContent>
                </v:textbox>
              </v:shape>
            </w:pict>
          </mc:Fallback>
        </mc:AlternateContent>
      </w:r>
      <w:r w:rsidR="00AB5648">
        <w:rPr>
          <w:noProof/>
        </w:rPr>
        <mc:AlternateContent>
          <mc:Choice Requires="wps">
            <w:drawing>
              <wp:anchor distT="0" distB="0" distL="114300" distR="114300" simplePos="0" relativeHeight="251658382" behindDoc="0" locked="0" layoutInCell="1" allowOverlap="1" wp14:anchorId="30F62779" wp14:editId="22C83885">
                <wp:simplePos x="0" y="0"/>
                <wp:positionH relativeFrom="margin">
                  <wp:align>left</wp:align>
                </wp:positionH>
                <wp:positionV relativeFrom="paragraph">
                  <wp:posOffset>313055</wp:posOffset>
                </wp:positionV>
                <wp:extent cx="985158" cy="3238500"/>
                <wp:effectExtent l="0" t="0" r="24765" b="19050"/>
                <wp:wrapNone/>
                <wp:docPr id="1730025757" name="Rectangles 23"/>
                <wp:cNvGraphicFramePr/>
                <a:graphic xmlns:a="http://schemas.openxmlformats.org/drawingml/2006/main">
                  <a:graphicData uri="http://schemas.microsoft.com/office/word/2010/wordprocessingShape">
                    <wps:wsp>
                      <wps:cNvSpPr/>
                      <wps:spPr>
                        <a:xfrm>
                          <a:off x="0" y="0"/>
                          <a:ext cx="985158" cy="323850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DA07450" w14:textId="77777777" w:rsidR="00AB5648" w:rsidRDefault="00AB5648" w:rsidP="00AB5648">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0F62779" id="_x0000_s1177" style="position:absolute;margin-left:0;margin-top:24.65pt;width:77.55pt;height:255pt;z-index:25165838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" filled="f" strokecolor="red" strokeweight="1pt">
                <v:textbox>
                  <w:txbxContent>
                    <w:p w14:paraId="4DA07450" w14:textId="77777777" w:rsidR="00AB5648" w:rsidRDefault="00AB5648" w:rsidP="00AB5648">
                      <w:pPr>
                        <w:jc w:val="center"/>
                        <w:rPr>
                          <w:color w:val="FFFFFF" w:themeColor="background1"/>
                        </w:rPr>
                      </w:pPr>
                    </w:p>
                  </w:txbxContent>
                </v:textbox>
                <w10:wrap anchorx="margin"/>
              </v:rect>
            </w:pict>
          </mc:Fallback>
        </mc:AlternateContent>
      </w:r>
      <w:r w:rsidR="00DF6977">
        <w:rPr>
          <w:noProof/>
        </w:rPr>
        <w:drawing>
          <wp:inline distT="0" distB="0" distL="0" distR="0" wp14:anchorId="40D4A97D" wp14:editId="72314DD3">
            <wp:extent cx="6511925" cy="3549650"/>
            <wp:effectExtent l="0" t="0" r="3175" b="0"/>
            <wp:docPr id="1730025756" name="Picture 173002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11925" cy="3549650"/>
                    </a:xfrm>
                    <a:prstGeom prst="rect">
                      <a:avLst/>
                    </a:prstGeom>
                    <a:noFill/>
                    <a:ln>
                      <a:noFill/>
                    </a:ln>
                  </pic:spPr>
                </pic:pic>
              </a:graphicData>
            </a:graphic>
          </wp:inline>
        </w:drawing>
      </w:r>
    </w:p>
    <w:p w14:paraId="35270530" w14:textId="43BF85C1" w:rsidR="00437622" w:rsidRPr="00EE4549" w:rsidRDefault="00DF6977" w:rsidP="00DF6977">
      <w:pPr>
        <w:pStyle w:val="HINHANH"/>
        <w:rPr>
          <w:rFonts w:cs="Times New Roman"/>
          <w:lang w:val="vi-VN"/>
        </w:rPr>
      </w:pPr>
      <w:bookmarkStart w:id="100" w:name="_Toc180956001"/>
      <w:r w:rsidRPr="00235D0B">
        <w:t xml:space="preserve">Hình </w:t>
      </w:r>
      <w:r>
        <w:t>3.</w:t>
      </w:r>
      <w:r w:rsidRPr="00235D0B">
        <w:t>1</w:t>
      </w:r>
      <w:r>
        <w:t>4</w:t>
      </w:r>
      <w:r w:rsidRPr="00235D0B">
        <w:t xml:space="preserve">: Màn hình </w:t>
      </w:r>
      <w:r>
        <w:t>Thêm mới Nhà cung cấp</w:t>
      </w:r>
      <w:bookmarkEnd w:id="100"/>
    </w:p>
    <w:p w14:paraId="21F24E26" w14:textId="35265641" w:rsidR="00DF6977" w:rsidRDefault="00DF6977" w:rsidP="00DF6977">
      <w:pPr>
        <w:pStyle w:val="ListParagraph"/>
        <w:numPr>
          <w:ilvl w:val="0"/>
          <w:numId w:val="6"/>
        </w:numPr>
        <w:spacing w:after="120" w:line="360" w:lineRule="auto"/>
        <w:rPr>
          <w:rFonts w:ascii="Times New Roman" w:hAnsi="Times New Roman" w:cs="Times New Roman"/>
          <w:bCs/>
          <w:sz w:val="26"/>
          <w:szCs w:val="26"/>
        </w:rPr>
      </w:pPr>
      <w:r w:rsidRPr="00235D0B">
        <w:rPr>
          <w:rFonts w:ascii="Times New Roman" w:hAnsi="Times New Roman" w:cs="Times New Roman"/>
          <w:bCs/>
          <w:sz w:val="26"/>
          <w:szCs w:val="26"/>
          <w:lang w:val="vi-VN"/>
        </w:rPr>
        <w:t xml:space="preserve">Chức năng: </w:t>
      </w:r>
      <w:r>
        <w:rPr>
          <w:rFonts w:ascii="Times New Roman" w:hAnsi="Times New Roman" w:cs="Times New Roman"/>
          <w:bCs/>
          <w:sz w:val="26"/>
          <w:szCs w:val="26"/>
        </w:rPr>
        <w:t xml:space="preserve">cho phép </w:t>
      </w:r>
      <w:r w:rsidR="000F75DF">
        <w:rPr>
          <w:rFonts w:ascii="Times New Roman" w:hAnsi="Times New Roman" w:cs="Times New Roman"/>
          <w:bCs/>
          <w:sz w:val="26"/>
          <w:szCs w:val="26"/>
        </w:rPr>
        <w:t>nhân viên</w:t>
      </w:r>
      <w:r>
        <w:rPr>
          <w:rFonts w:ascii="Times New Roman" w:hAnsi="Times New Roman" w:cs="Times New Roman"/>
          <w:bCs/>
          <w:sz w:val="26"/>
          <w:szCs w:val="26"/>
        </w:rPr>
        <w:t xml:space="preserve"> thêm một </w:t>
      </w:r>
      <w:r w:rsidR="00531812">
        <w:rPr>
          <w:rFonts w:ascii="Times New Roman" w:hAnsi="Times New Roman" w:cs="Times New Roman"/>
          <w:bCs/>
          <w:sz w:val="26"/>
          <w:szCs w:val="26"/>
        </w:rPr>
        <w:t>nhà cung cấp mới</w:t>
      </w:r>
      <w:r>
        <w:rPr>
          <w:rFonts w:ascii="Times New Roman" w:hAnsi="Times New Roman" w:cs="Times New Roman"/>
          <w:bCs/>
          <w:sz w:val="26"/>
          <w:szCs w:val="26"/>
        </w:rPr>
        <w:t xml:space="preserve"> vào hệ thống.</w:t>
      </w:r>
    </w:p>
    <w:p w14:paraId="67ACD727" w14:textId="70134B37" w:rsidR="00DF6977" w:rsidRPr="00546013" w:rsidRDefault="00DF6977" w:rsidP="00DF6977">
      <w:pPr>
        <w:pStyle w:val="ListParagraph"/>
        <w:numPr>
          <w:ilvl w:val="0"/>
          <w:numId w:val="6"/>
        </w:numPr>
        <w:spacing w:after="120" w:line="360" w:lineRule="auto"/>
        <w:rPr>
          <w:rFonts w:ascii="Times New Roman" w:hAnsi="Times New Roman" w:cs="Times New Roman"/>
          <w:bCs/>
          <w:sz w:val="26"/>
          <w:szCs w:val="26"/>
        </w:rPr>
      </w:pPr>
      <w:r>
        <w:rPr>
          <w:rFonts w:ascii="Times New Roman" w:hAnsi="Times New Roman" w:cs="Times New Roman"/>
          <w:bCs/>
          <w:sz w:val="26"/>
          <w:szCs w:val="26"/>
        </w:rPr>
        <w:t xml:space="preserve">Mô tả: </w:t>
      </w:r>
    </w:p>
    <w:p w14:paraId="6CC6DAB7" w14:textId="289C5660" w:rsidR="00DF6977" w:rsidRPr="00632D61" w:rsidRDefault="00DF6977" w:rsidP="00632D61">
      <w:pPr>
        <w:pStyle w:val="ListParagraph"/>
        <w:numPr>
          <w:ilvl w:val="0"/>
          <w:numId w:val="47"/>
        </w:numPr>
        <w:tabs>
          <w:tab w:val="left" w:pos="1120"/>
        </w:tabs>
        <w:spacing w:after="120" w:line="360" w:lineRule="auto"/>
        <w:jc w:val="both"/>
        <w:rPr>
          <w:rFonts w:ascii="Times New Roman" w:hAnsi="Times New Roman" w:cs="Times New Roman"/>
          <w:bCs/>
          <w:sz w:val="26"/>
          <w:szCs w:val="26"/>
          <w:lang w:val="vi-VN"/>
        </w:rPr>
      </w:pPr>
      <w:r w:rsidRPr="00632D61">
        <w:rPr>
          <w:rFonts w:ascii="Times New Roman" w:hAnsi="Times New Roman" w:cs="Times New Roman"/>
          <w:bCs/>
          <w:sz w:val="26"/>
          <w:szCs w:val="26"/>
        </w:rPr>
        <w:t xml:space="preserve">Mã nhân viên: mặc định là </w:t>
      </w:r>
      <w:r w:rsidR="00531812">
        <w:rPr>
          <w:rFonts w:ascii="Times New Roman" w:hAnsi="Times New Roman" w:cs="Times New Roman"/>
          <w:bCs/>
          <w:sz w:val="26"/>
          <w:szCs w:val="26"/>
        </w:rPr>
        <w:t>NCC</w:t>
      </w:r>
      <w:r w:rsidRPr="00632D61">
        <w:rPr>
          <w:rFonts w:ascii="Times New Roman" w:hAnsi="Times New Roman" w:cs="Times New Roman"/>
          <w:bCs/>
          <w:sz w:val="26"/>
          <w:szCs w:val="26"/>
        </w:rPr>
        <w:t xml:space="preserve"> (</w:t>
      </w:r>
      <w:r w:rsidR="00531812">
        <w:rPr>
          <w:rFonts w:ascii="Times New Roman" w:hAnsi="Times New Roman" w:cs="Times New Roman"/>
          <w:bCs/>
          <w:sz w:val="26"/>
          <w:szCs w:val="26"/>
        </w:rPr>
        <w:t>Nhà cung cấp</w:t>
      </w:r>
      <w:r w:rsidRPr="00632D61">
        <w:rPr>
          <w:rFonts w:ascii="Times New Roman" w:hAnsi="Times New Roman" w:cs="Times New Roman"/>
          <w:bCs/>
          <w:sz w:val="26"/>
          <w:szCs w:val="26"/>
        </w:rPr>
        <w:t>) và mã tự động được hệ thống phát sinh.</w:t>
      </w:r>
    </w:p>
    <w:p w14:paraId="23C19FBC" w14:textId="062C0CD1" w:rsidR="00DF6977" w:rsidRPr="00632D61" w:rsidRDefault="00DF6977" w:rsidP="00632D61">
      <w:pPr>
        <w:pStyle w:val="ListParagraph"/>
        <w:numPr>
          <w:ilvl w:val="0"/>
          <w:numId w:val="47"/>
        </w:numPr>
        <w:tabs>
          <w:tab w:val="left" w:pos="1120"/>
        </w:tabs>
        <w:spacing w:after="120" w:line="360" w:lineRule="auto"/>
        <w:jc w:val="both"/>
        <w:rPr>
          <w:rFonts w:ascii="Times New Roman" w:hAnsi="Times New Roman" w:cs="Times New Roman"/>
          <w:bCs/>
          <w:sz w:val="26"/>
          <w:szCs w:val="26"/>
          <w:lang w:val="vi-VN"/>
        </w:rPr>
      </w:pPr>
      <w:r w:rsidRPr="00632D61">
        <w:rPr>
          <w:rFonts w:ascii="Times New Roman" w:hAnsi="Times New Roman" w:cs="Times New Roman"/>
          <w:bCs/>
          <w:sz w:val="26"/>
          <w:szCs w:val="26"/>
        </w:rPr>
        <w:t xml:space="preserve">Tên </w:t>
      </w:r>
      <w:r w:rsidR="00531812">
        <w:rPr>
          <w:rFonts w:ascii="Times New Roman" w:hAnsi="Times New Roman" w:cs="Times New Roman"/>
          <w:bCs/>
          <w:sz w:val="26"/>
          <w:szCs w:val="26"/>
        </w:rPr>
        <w:t>nhà cung cấp</w:t>
      </w:r>
      <w:r w:rsidRPr="00632D61">
        <w:rPr>
          <w:rFonts w:ascii="Times New Roman" w:hAnsi="Times New Roman" w:cs="Times New Roman"/>
          <w:bCs/>
          <w:sz w:val="26"/>
          <w:szCs w:val="26"/>
        </w:rPr>
        <w:t xml:space="preserve">: là thông tin chính xác của </w:t>
      </w:r>
      <w:r w:rsidR="00531812">
        <w:rPr>
          <w:rFonts w:ascii="Times New Roman" w:hAnsi="Times New Roman" w:cs="Times New Roman"/>
          <w:bCs/>
          <w:sz w:val="26"/>
          <w:szCs w:val="26"/>
        </w:rPr>
        <w:t>nhà cung cấp</w:t>
      </w:r>
      <w:r w:rsidRPr="00632D61">
        <w:rPr>
          <w:rFonts w:ascii="Times New Roman" w:hAnsi="Times New Roman" w:cs="Times New Roman"/>
          <w:bCs/>
          <w:sz w:val="26"/>
          <w:szCs w:val="26"/>
        </w:rPr>
        <w:t>. Nhập đúng định dạng của tên</w:t>
      </w:r>
      <w:r w:rsidR="00531812">
        <w:rPr>
          <w:rFonts w:ascii="Times New Roman" w:hAnsi="Times New Roman" w:cs="Times New Roman"/>
          <w:bCs/>
          <w:sz w:val="26"/>
          <w:szCs w:val="26"/>
        </w:rPr>
        <w:t xml:space="preserve"> nhà cung cấp</w:t>
      </w:r>
      <w:r w:rsidRPr="00632D61">
        <w:rPr>
          <w:rFonts w:ascii="Times New Roman" w:hAnsi="Times New Roman" w:cs="Times New Roman"/>
          <w:bCs/>
          <w:sz w:val="26"/>
          <w:szCs w:val="26"/>
        </w:rPr>
        <w:t xml:space="preserve">, ngược lại không nhập thông báo </w:t>
      </w:r>
      <w:r w:rsidR="00531812">
        <w:rPr>
          <w:rFonts w:ascii="Times New Roman" w:hAnsi="Times New Roman" w:cs="Times New Roman"/>
          <w:bCs/>
          <w:sz w:val="26"/>
          <w:szCs w:val="26"/>
        </w:rPr>
        <w:t>“Tên nhà cung cấp</w:t>
      </w:r>
      <w:r w:rsidRPr="00632D61">
        <w:rPr>
          <w:rFonts w:ascii="Times New Roman" w:hAnsi="Times New Roman" w:cs="Times New Roman"/>
          <w:bCs/>
          <w:sz w:val="26"/>
          <w:szCs w:val="26"/>
        </w:rPr>
        <w:t xml:space="preserve"> không được để rỗng</w:t>
      </w:r>
      <w:r w:rsidR="00531812">
        <w:rPr>
          <w:rFonts w:ascii="Times New Roman" w:hAnsi="Times New Roman" w:cs="Times New Roman"/>
          <w:bCs/>
          <w:sz w:val="26"/>
          <w:szCs w:val="26"/>
        </w:rPr>
        <w:t>”</w:t>
      </w:r>
      <w:r w:rsidRPr="00632D61">
        <w:rPr>
          <w:rFonts w:ascii="Times New Roman" w:hAnsi="Times New Roman" w:cs="Times New Roman"/>
          <w:bCs/>
          <w:sz w:val="26"/>
          <w:szCs w:val="26"/>
        </w:rPr>
        <w:t>. Nếu nhập sai sẽ hiển thị thông báo “</w:t>
      </w:r>
      <w:r w:rsidR="00531812">
        <w:rPr>
          <w:rFonts w:ascii="Times New Roman" w:hAnsi="Times New Roman" w:cs="Times New Roman"/>
          <w:bCs/>
          <w:sz w:val="26"/>
          <w:szCs w:val="26"/>
        </w:rPr>
        <w:t>Tên nhà cung cấp</w:t>
      </w:r>
      <w:r w:rsidRPr="00632D61">
        <w:rPr>
          <w:rFonts w:ascii="Times New Roman" w:hAnsi="Times New Roman" w:cs="Times New Roman"/>
          <w:bCs/>
          <w:sz w:val="26"/>
          <w:szCs w:val="26"/>
        </w:rPr>
        <w:t xml:space="preserve"> không đúng định dạng”.</w:t>
      </w:r>
    </w:p>
    <w:p w14:paraId="6A840FAE" w14:textId="0D3DCCE8" w:rsidR="00531812" w:rsidRPr="00531812" w:rsidRDefault="00531812" w:rsidP="00632D61">
      <w:pPr>
        <w:pStyle w:val="ListParagraph"/>
        <w:numPr>
          <w:ilvl w:val="0"/>
          <w:numId w:val="47"/>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 xml:space="preserve">Địa chỉ: là địa chỉ </w:t>
      </w:r>
      <w:r w:rsidR="00085DA9">
        <w:rPr>
          <w:rFonts w:ascii="Times New Roman" w:hAnsi="Times New Roman" w:cs="Times New Roman"/>
          <w:bCs/>
          <w:sz w:val="26"/>
          <w:szCs w:val="26"/>
        </w:rPr>
        <w:t>trụ sở của nhà cung cấp.</w:t>
      </w:r>
    </w:p>
    <w:p w14:paraId="5619AF82" w14:textId="48A602C9" w:rsidR="00DF6977" w:rsidRPr="00632D61" w:rsidRDefault="00DF6977" w:rsidP="00632D61">
      <w:pPr>
        <w:pStyle w:val="ListParagraph"/>
        <w:numPr>
          <w:ilvl w:val="0"/>
          <w:numId w:val="47"/>
        </w:numPr>
        <w:tabs>
          <w:tab w:val="left" w:pos="1120"/>
        </w:tabs>
        <w:spacing w:after="120" w:line="360" w:lineRule="auto"/>
        <w:jc w:val="both"/>
        <w:rPr>
          <w:rFonts w:ascii="Times New Roman" w:hAnsi="Times New Roman" w:cs="Times New Roman"/>
          <w:bCs/>
          <w:sz w:val="26"/>
          <w:szCs w:val="26"/>
          <w:lang w:val="vi-VN"/>
        </w:rPr>
      </w:pPr>
      <w:r w:rsidRPr="00632D61">
        <w:rPr>
          <w:rFonts w:ascii="Times New Roman" w:hAnsi="Times New Roman" w:cs="Times New Roman"/>
          <w:bCs/>
          <w:sz w:val="26"/>
          <w:szCs w:val="26"/>
        </w:rPr>
        <w:t xml:space="preserve">Số điện thoại: là số điện thoại của </w:t>
      </w:r>
      <w:r w:rsidR="00D5733A">
        <w:rPr>
          <w:rFonts w:ascii="Times New Roman" w:hAnsi="Times New Roman" w:cs="Times New Roman"/>
          <w:bCs/>
          <w:sz w:val="26"/>
          <w:szCs w:val="26"/>
        </w:rPr>
        <w:t>nhà cung cấp</w:t>
      </w:r>
      <w:r w:rsidRPr="00632D61">
        <w:rPr>
          <w:rFonts w:ascii="Times New Roman" w:hAnsi="Times New Roman" w:cs="Times New Roman"/>
          <w:bCs/>
          <w:sz w:val="26"/>
          <w:szCs w:val="26"/>
        </w:rPr>
        <w:t xml:space="preserve"> dùng cho mục đích quản lý liên lạc với </w:t>
      </w:r>
      <w:r w:rsidR="00D5733A">
        <w:rPr>
          <w:rFonts w:ascii="Times New Roman" w:hAnsi="Times New Roman" w:cs="Times New Roman"/>
          <w:bCs/>
          <w:sz w:val="26"/>
          <w:szCs w:val="26"/>
        </w:rPr>
        <w:t>nhà cung cấp</w:t>
      </w:r>
      <w:r w:rsidRPr="00632D61">
        <w:rPr>
          <w:rFonts w:ascii="Times New Roman" w:hAnsi="Times New Roman" w:cs="Times New Roman"/>
          <w:bCs/>
          <w:sz w:val="26"/>
          <w:szCs w:val="26"/>
        </w:rPr>
        <w:t>. Nhập đúng định dạng của số điện thoại, ngược lại không nhập thông báo ‘Số điện thoại không được để rỗng’. Nếu nhập sai sẽ hiển thị thông báo “Số điện thoại không đúng định dạng phải là 1</w:t>
      </w:r>
      <w:r w:rsidR="00D5733A">
        <w:rPr>
          <w:rFonts w:ascii="Times New Roman" w:hAnsi="Times New Roman" w:cs="Times New Roman"/>
          <w:bCs/>
          <w:sz w:val="26"/>
          <w:szCs w:val="26"/>
        </w:rPr>
        <w:t>2</w:t>
      </w:r>
      <w:r w:rsidRPr="00632D61">
        <w:rPr>
          <w:rFonts w:ascii="Times New Roman" w:hAnsi="Times New Roman" w:cs="Times New Roman"/>
          <w:bCs/>
          <w:sz w:val="26"/>
          <w:szCs w:val="26"/>
        </w:rPr>
        <w:t xml:space="preserve"> kí tự số.” </w:t>
      </w:r>
    </w:p>
    <w:p w14:paraId="326F019E" w14:textId="4188D042" w:rsidR="00DF6977" w:rsidRPr="00632D61" w:rsidRDefault="00DF6977" w:rsidP="00632D61">
      <w:pPr>
        <w:pStyle w:val="ListParagraph"/>
        <w:numPr>
          <w:ilvl w:val="0"/>
          <w:numId w:val="47"/>
        </w:numPr>
        <w:tabs>
          <w:tab w:val="left" w:pos="1120"/>
        </w:tabs>
        <w:spacing w:after="120" w:line="360" w:lineRule="auto"/>
        <w:jc w:val="both"/>
        <w:rPr>
          <w:rFonts w:ascii="Times New Roman" w:hAnsi="Times New Roman" w:cs="Times New Roman"/>
          <w:bCs/>
          <w:sz w:val="26"/>
          <w:szCs w:val="26"/>
          <w:lang w:val="vi-VN"/>
        </w:rPr>
      </w:pPr>
      <w:r w:rsidRPr="00632D61">
        <w:rPr>
          <w:rFonts w:ascii="Times New Roman" w:hAnsi="Times New Roman" w:cs="Times New Roman"/>
          <w:bCs/>
          <w:sz w:val="26"/>
          <w:szCs w:val="26"/>
        </w:rPr>
        <w:t xml:space="preserve">Email: là thông tin email của nhân viên nhằm mục đích gửi lịch làm, tiền lương và một số thông báo khác cho nhân viên. Nhập đúng định dạng của email, </w:t>
      </w:r>
      <w:r w:rsidRPr="00632D61">
        <w:rPr>
          <w:rFonts w:ascii="Times New Roman" w:hAnsi="Times New Roman" w:cs="Times New Roman"/>
          <w:bCs/>
          <w:sz w:val="26"/>
          <w:szCs w:val="26"/>
        </w:rPr>
        <w:lastRenderedPageBreak/>
        <w:t>ngược lại không nhập thông báo ‘Email không được để rỗng’. Nếu nhập sai sẽ hiển thị thông báo “Email không đúng định dạng. Phải là “</w:t>
      </w:r>
      <w:r w:rsidRPr="00632D61">
        <w:rPr>
          <w:rFonts w:ascii="Times New Roman" w:hAnsi="Times New Roman" w:cs="Times New Roman"/>
          <w:sz w:val="26"/>
          <w:szCs w:val="26"/>
        </w:rPr>
        <w:t>^[a-zA-Z0-9._%+-]+@[a-zA-Z0-9.-]+\.[a-zA-Z]{2,}$</w:t>
      </w:r>
      <w:r>
        <w:t>”.</w:t>
      </w:r>
    </w:p>
    <w:p w14:paraId="16DEEF07" w14:textId="4BC9F77E" w:rsidR="00DF6977" w:rsidRPr="003F15FC" w:rsidRDefault="00DF6977" w:rsidP="00632D61">
      <w:pPr>
        <w:pStyle w:val="ListParagraph"/>
        <w:numPr>
          <w:ilvl w:val="0"/>
          <w:numId w:val="47"/>
        </w:numPr>
        <w:tabs>
          <w:tab w:val="left" w:pos="1120"/>
        </w:tabs>
        <w:spacing w:after="120" w:line="360" w:lineRule="auto"/>
        <w:jc w:val="both"/>
        <w:rPr>
          <w:rFonts w:ascii="Times New Roman" w:hAnsi="Times New Roman" w:cs="Times New Roman"/>
          <w:bCs/>
          <w:sz w:val="26"/>
          <w:szCs w:val="26"/>
          <w:lang w:val="vi-VN"/>
        </w:rPr>
      </w:pPr>
      <w:r w:rsidRPr="00632D61">
        <w:rPr>
          <w:rFonts w:ascii="Times New Roman" w:hAnsi="Times New Roman" w:cs="Times New Roman"/>
          <w:bCs/>
          <w:sz w:val="26"/>
          <w:szCs w:val="26"/>
        </w:rPr>
        <w:t xml:space="preserve">Thêm </w:t>
      </w:r>
      <w:r w:rsidR="003F15FC">
        <w:rPr>
          <w:rFonts w:ascii="Times New Roman" w:hAnsi="Times New Roman" w:cs="Times New Roman"/>
          <w:bCs/>
          <w:sz w:val="26"/>
          <w:szCs w:val="26"/>
        </w:rPr>
        <w:t>nhà cung cấp</w:t>
      </w:r>
      <w:r w:rsidRPr="00632D61">
        <w:rPr>
          <w:rFonts w:ascii="Times New Roman" w:hAnsi="Times New Roman" w:cs="Times New Roman"/>
          <w:bCs/>
          <w:sz w:val="26"/>
          <w:szCs w:val="26"/>
        </w:rPr>
        <w:t xml:space="preserve">: khi nhập hoàn chỉnh và đúng các trường dữ liệu ở trên nhấn nút thêm </w:t>
      </w:r>
      <w:r w:rsidR="003F15FC">
        <w:rPr>
          <w:rFonts w:ascii="Times New Roman" w:hAnsi="Times New Roman" w:cs="Times New Roman"/>
          <w:bCs/>
          <w:sz w:val="26"/>
          <w:szCs w:val="26"/>
        </w:rPr>
        <w:t>nhà cung cấp</w:t>
      </w:r>
      <w:r w:rsidRPr="00632D61">
        <w:rPr>
          <w:rFonts w:ascii="Times New Roman" w:hAnsi="Times New Roman" w:cs="Times New Roman"/>
          <w:bCs/>
          <w:sz w:val="26"/>
          <w:szCs w:val="26"/>
        </w:rPr>
        <w:t xml:space="preserve"> sẽ có thể thêm </w:t>
      </w:r>
      <w:r w:rsidR="003F15FC">
        <w:rPr>
          <w:rFonts w:ascii="Times New Roman" w:hAnsi="Times New Roman" w:cs="Times New Roman"/>
          <w:bCs/>
          <w:sz w:val="26"/>
          <w:szCs w:val="26"/>
        </w:rPr>
        <w:t>nhà cung cấp</w:t>
      </w:r>
      <w:r w:rsidRPr="00632D61">
        <w:rPr>
          <w:rFonts w:ascii="Times New Roman" w:hAnsi="Times New Roman" w:cs="Times New Roman"/>
          <w:bCs/>
          <w:sz w:val="26"/>
          <w:szCs w:val="26"/>
        </w:rPr>
        <w:t xml:space="preserve"> mới vào hệ thống.</w:t>
      </w:r>
    </w:p>
    <w:p w14:paraId="5285395F" w14:textId="3FAB0CF5" w:rsidR="003F15FC" w:rsidRPr="00632D61" w:rsidRDefault="003F15FC" w:rsidP="00632D61">
      <w:pPr>
        <w:pStyle w:val="ListParagraph"/>
        <w:numPr>
          <w:ilvl w:val="0"/>
          <w:numId w:val="47"/>
        </w:numPr>
        <w:tabs>
          <w:tab w:val="left" w:pos="1120"/>
        </w:tabs>
        <w:spacing w:after="120" w:line="360" w:lineRule="auto"/>
        <w:jc w:val="both"/>
        <w:rPr>
          <w:rFonts w:ascii="Times New Roman" w:hAnsi="Times New Roman" w:cs="Times New Roman"/>
          <w:bCs/>
          <w:sz w:val="26"/>
          <w:szCs w:val="26"/>
          <w:lang w:val="vi-VN"/>
        </w:rPr>
      </w:pPr>
      <w:r w:rsidRPr="00632D61">
        <w:rPr>
          <w:rFonts w:ascii="Times New Roman" w:hAnsi="Times New Roman" w:cs="Times New Roman"/>
          <w:bCs/>
          <w:sz w:val="26"/>
          <w:szCs w:val="26"/>
        </w:rPr>
        <w:t xml:space="preserve">Bảng hiển thị dữ liệu </w:t>
      </w:r>
      <w:r>
        <w:rPr>
          <w:rFonts w:ascii="Times New Roman" w:hAnsi="Times New Roman" w:cs="Times New Roman"/>
          <w:bCs/>
          <w:sz w:val="26"/>
          <w:szCs w:val="26"/>
        </w:rPr>
        <w:t>nhà cung cấp</w:t>
      </w:r>
      <w:r w:rsidRPr="00632D61">
        <w:rPr>
          <w:rFonts w:ascii="Times New Roman" w:hAnsi="Times New Roman" w:cs="Times New Roman"/>
          <w:bCs/>
          <w:sz w:val="26"/>
          <w:szCs w:val="26"/>
        </w:rPr>
        <w:t xml:space="preserve"> mới được thêm vào hệ thống</w:t>
      </w:r>
      <w:r>
        <w:rPr>
          <w:rFonts w:ascii="Times New Roman" w:hAnsi="Times New Roman" w:cs="Times New Roman"/>
          <w:bCs/>
          <w:sz w:val="26"/>
          <w:szCs w:val="26"/>
        </w:rPr>
        <w:t>.</w:t>
      </w:r>
    </w:p>
    <w:p w14:paraId="01848C0E" w14:textId="200E64E8" w:rsidR="00DF6977" w:rsidRPr="00632D61" w:rsidRDefault="00DF6977" w:rsidP="00632D61">
      <w:pPr>
        <w:pStyle w:val="ListParagraph"/>
        <w:numPr>
          <w:ilvl w:val="0"/>
          <w:numId w:val="47"/>
        </w:numPr>
        <w:tabs>
          <w:tab w:val="left" w:pos="1120"/>
        </w:tabs>
        <w:spacing w:after="120" w:line="360" w:lineRule="auto"/>
        <w:jc w:val="both"/>
        <w:rPr>
          <w:rFonts w:ascii="Times New Roman" w:hAnsi="Times New Roman" w:cs="Times New Roman"/>
          <w:bCs/>
          <w:sz w:val="26"/>
          <w:szCs w:val="26"/>
          <w:lang w:val="vi-VN"/>
        </w:rPr>
      </w:pPr>
      <w:r w:rsidRPr="00632D61">
        <w:rPr>
          <w:rFonts w:ascii="Times New Roman" w:hAnsi="Times New Roman" w:cs="Times New Roman"/>
          <w:bCs/>
          <w:sz w:val="26"/>
          <w:szCs w:val="26"/>
        </w:rPr>
        <w:t>Thanh điều hướng: Di chuyển đến những màn hình khác khi nhấn vào.</w:t>
      </w:r>
    </w:p>
    <w:p w14:paraId="3377D2D4" w14:textId="0F0ED7B5" w:rsidR="00437622" w:rsidRPr="001C4368" w:rsidRDefault="00632D61" w:rsidP="001C4368">
      <w:pPr>
        <w:pStyle w:val="ListParagraph"/>
        <w:numPr>
          <w:ilvl w:val="0"/>
          <w:numId w:val="47"/>
        </w:numPr>
        <w:tabs>
          <w:tab w:val="left" w:pos="1120"/>
        </w:tabs>
        <w:spacing w:after="120" w:line="360" w:lineRule="auto"/>
        <w:jc w:val="both"/>
        <w:rPr>
          <w:rFonts w:ascii="Times New Roman" w:hAnsi="Times New Roman" w:cs="Times New Roman"/>
          <w:bCs/>
          <w:sz w:val="26"/>
          <w:szCs w:val="26"/>
          <w:lang w:val="vi-VN"/>
        </w:rPr>
      </w:pPr>
      <w:r w:rsidRPr="00FB7C08">
        <w:rPr>
          <w:rFonts w:ascii="Times New Roman" w:hAnsi="Times New Roman" w:cs="Times New Roman"/>
          <w:bCs/>
          <w:sz w:val="26"/>
          <w:szCs w:val="26"/>
        </w:rPr>
        <w:t>Nút thu gọn: Khi nhấn vào nút thanh điều hướng thu gọn</w:t>
      </w:r>
      <w:r>
        <w:rPr>
          <w:rFonts w:ascii="Times New Roman" w:hAnsi="Times New Roman" w:cs="Times New Roman"/>
          <w:bCs/>
          <w:sz w:val="26"/>
          <w:szCs w:val="26"/>
        </w:rPr>
        <w:t>.</w:t>
      </w:r>
    </w:p>
    <w:p w14:paraId="0C27E7F8" w14:textId="2EFA7B39" w:rsidR="00D82679" w:rsidRPr="00D82679" w:rsidRDefault="001B2C94" w:rsidP="0014009A">
      <w:pPr>
        <w:pStyle w:val="Heading2"/>
        <w:numPr>
          <w:ilvl w:val="0"/>
          <w:numId w:val="1"/>
        </w:numPr>
        <w:spacing w:line="360" w:lineRule="auto"/>
        <w:ind w:left="567"/>
        <w:rPr>
          <w:rFonts w:cs="Times New Roman"/>
        </w:rPr>
      </w:pPr>
      <w:bookmarkStart w:id="101" w:name="_Toc180955968"/>
      <w:r w:rsidRPr="0014009A">
        <w:rPr>
          <w:rFonts w:cs="Times New Roman"/>
        </w:rPr>
        <w:t xml:space="preserve">Màn hình </w:t>
      </w:r>
      <w:r w:rsidR="0014009A" w:rsidRPr="0014009A">
        <w:rPr>
          <w:rFonts w:cs="Times New Roman"/>
        </w:rPr>
        <w:t>Q</w:t>
      </w:r>
      <w:r w:rsidRPr="0014009A">
        <w:rPr>
          <w:rFonts w:cs="Times New Roman"/>
        </w:rPr>
        <w:t xml:space="preserve">uản lý </w:t>
      </w:r>
      <w:r w:rsidR="0014009A" w:rsidRPr="0014009A">
        <w:rPr>
          <w:rFonts w:cs="Times New Roman"/>
        </w:rPr>
        <w:t>P</w:t>
      </w:r>
      <w:r w:rsidRPr="0014009A">
        <w:rPr>
          <w:rFonts w:cs="Times New Roman"/>
        </w:rPr>
        <w:t>hiếu nhập hàng</w:t>
      </w:r>
      <w:bookmarkEnd w:id="101"/>
    </w:p>
    <w:p w14:paraId="13358F35" w14:textId="792EC1F0" w:rsidR="0014009A" w:rsidRPr="0014009A" w:rsidRDefault="00E42284" w:rsidP="0014009A">
      <w:pPr>
        <w:rPr>
          <w:highlight w:val="yellow"/>
        </w:rPr>
      </w:pPr>
      <w:r>
        <w:rPr>
          <w:noProof/>
        </w:rPr>
        <mc:AlternateContent>
          <mc:Choice Requires="wps">
            <w:drawing>
              <wp:anchor distT="0" distB="0" distL="114300" distR="114300" simplePos="0" relativeHeight="251658392" behindDoc="0" locked="0" layoutInCell="1" allowOverlap="1" wp14:anchorId="47F501B1" wp14:editId="11D31D89">
                <wp:simplePos x="0" y="0"/>
                <wp:positionH relativeFrom="margin">
                  <wp:align>left</wp:align>
                </wp:positionH>
                <wp:positionV relativeFrom="paragraph">
                  <wp:posOffset>406400</wp:posOffset>
                </wp:positionV>
                <wp:extent cx="985158" cy="3238500"/>
                <wp:effectExtent l="0" t="0" r="24765" b="19050"/>
                <wp:wrapNone/>
                <wp:docPr id="1730025768" name="Rectangles 23"/>
                <wp:cNvGraphicFramePr/>
                <a:graphic xmlns:a="http://schemas.openxmlformats.org/drawingml/2006/main">
                  <a:graphicData uri="http://schemas.microsoft.com/office/word/2010/wordprocessingShape">
                    <wps:wsp>
                      <wps:cNvSpPr/>
                      <wps:spPr>
                        <a:xfrm>
                          <a:off x="0" y="0"/>
                          <a:ext cx="985158" cy="323850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616440B" w14:textId="77777777" w:rsidR="0089057C" w:rsidRDefault="0089057C" w:rsidP="0089057C">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7F501B1" id="_x0000_s1178" style="position:absolute;margin-left:0;margin-top:32pt;width:77.55pt;height:255pt;z-index:251658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" filled="f" strokecolor="red" strokeweight="1pt">
                <v:textbox>
                  <w:txbxContent>
                    <w:p w14:paraId="4616440B" w14:textId="77777777" w:rsidR="0089057C" w:rsidRDefault="0089057C" w:rsidP="0089057C">
                      <w:pPr>
                        <w:jc w:val="center"/>
                        <w:rPr>
                          <w:color w:val="FFFFFF" w:themeColor="background1"/>
                        </w:rPr>
                      </w:pPr>
                    </w:p>
                  </w:txbxContent>
                </v:textbox>
                <w10:wrap anchorx="margin"/>
              </v:rect>
            </w:pict>
          </mc:Fallback>
        </mc:AlternateContent>
      </w:r>
      <w:r w:rsidR="00D82679">
        <w:rPr>
          <w:noProof/>
        </w:rPr>
        <mc:AlternateContent>
          <mc:Choice Requires="wps">
            <w:drawing>
              <wp:anchor distT="0" distB="0" distL="114300" distR="114300" simplePos="0" relativeHeight="251658398" behindDoc="0" locked="0" layoutInCell="1" allowOverlap="1" wp14:anchorId="27326C5A" wp14:editId="1E63D36D">
                <wp:simplePos x="0" y="0"/>
                <wp:positionH relativeFrom="column">
                  <wp:posOffset>208280</wp:posOffset>
                </wp:positionH>
                <wp:positionV relativeFrom="paragraph">
                  <wp:posOffset>99060</wp:posOffset>
                </wp:positionV>
                <wp:extent cx="914400" cy="420986"/>
                <wp:effectExtent l="0" t="0" r="0" b="0"/>
                <wp:wrapNone/>
                <wp:docPr id="1730025774" name="Text Box 1730025774"/>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70B9A11C" w14:textId="6DA227E3" w:rsidR="0089057C" w:rsidRPr="00560EB2" w:rsidRDefault="0089057C" w:rsidP="0089057C">
                            <w:pPr>
                              <w:rPr>
                                <w:color w:val="FF0000"/>
                              </w:rPr>
                            </w:pPr>
                            <w:r w:rsidRPr="00560EB2">
                              <w:rPr>
                                <w:color w:val="FF0000"/>
                              </w:rPr>
                              <w:t>(</w:t>
                            </w:r>
                            <w:r>
                              <w:rPr>
                                <w:color w:val="FF0000"/>
                              </w:rPr>
                              <w:t>6</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326C5A" id="Text Box 1730025774" o:spid="_x0000_s1179" type="#_x0000_t202" style="position:absolute;margin-left:16.4pt;margin-top:7.8pt;width:1in;height:33.15pt;z-index:25165839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" filled="f" stroked="f" strokeweight=".5pt">
                <v:textbox>
                  <w:txbxContent>
                    <w:p w14:paraId="70B9A11C" w14:textId="6DA227E3" w:rsidR="0089057C" w:rsidRPr="00560EB2" w:rsidRDefault="0089057C" w:rsidP="0089057C">
                      <w:pPr>
                        <w:rPr>
                          <w:color w:val="FF0000"/>
                        </w:rPr>
                      </w:pPr>
                      <w:r w:rsidRPr="00560EB2">
                        <w:rPr>
                          <w:color w:val="FF0000"/>
                        </w:rPr>
                        <w:t>(</w:t>
                      </w:r>
                      <w:r>
                        <w:rPr>
                          <w:color w:val="FF0000"/>
                        </w:rPr>
                        <w:t>6</w:t>
                      </w:r>
                      <w:r w:rsidRPr="00560EB2">
                        <w:rPr>
                          <w:color w:val="FF0000"/>
                        </w:rPr>
                        <w:t>)</w:t>
                      </w:r>
                    </w:p>
                  </w:txbxContent>
                </v:textbox>
              </v:shape>
            </w:pict>
          </mc:Fallback>
        </mc:AlternateContent>
      </w:r>
      <w:r w:rsidR="00D82679">
        <w:rPr>
          <w:noProof/>
        </w:rPr>
        <mc:AlternateContent>
          <mc:Choice Requires="wps">
            <w:drawing>
              <wp:anchor distT="0" distB="0" distL="114300" distR="114300" simplePos="0" relativeHeight="251658397" behindDoc="0" locked="0" layoutInCell="1" allowOverlap="1" wp14:anchorId="346DED15" wp14:editId="1042405D">
                <wp:simplePos x="0" y="0"/>
                <wp:positionH relativeFrom="column">
                  <wp:posOffset>586105</wp:posOffset>
                </wp:positionH>
                <wp:positionV relativeFrom="paragraph">
                  <wp:posOffset>1802130</wp:posOffset>
                </wp:positionV>
                <wp:extent cx="914400" cy="420986"/>
                <wp:effectExtent l="0" t="0" r="0" b="0"/>
                <wp:wrapNone/>
                <wp:docPr id="1730025773" name="Text Box 1730025773"/>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4502DAC5" w14:textId="26E8989B" w:rsidR="0089057C" w:rsidRPr="00560EB2" w:rsidRDefault="0089057C" w:rsidP="0089057C">
                            <w:pPr>
                              <w:rPr>
                                <w:color w:val="FF0000"/>
                              </w:rPr>
                            </w:pPr>
                            <w:r w:rsidRPr="00560EB2">
                              <w:rPr>
                                <w:color w:val="FF0000"/>
                              </w:rPr>
                              <w:t>(</w:t>
                            </w:r>
                            <w:r w:rsidR="00F82DE5">
                              <w:rPr>
                                <w:color w:val="FF0000"/>
                              </w:rPr>
                              <w:t>5</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DED15" id="Text Box 1730025773" o:spid="_x0000_s1180" type="#_x0000_t202" style="position:absolute;margin-left:46.15pt;margin-top:141.9pt;width:1in;height:33.15pt;z-index:25165839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" filled="f" stroked="f" strokeweight=".5pt">
                <v:textbox>
                  <w:txbxContent>
                    <w:p w14:paraId="4502DAC5" w14:textId="26E8989B" w:rsidR="0089057C" w:rsidRPr="00560EB2" w:rsidRDefault="0089057C" w:rsidP="0089057C">
                      <w:pPr>
                        <w:rPr>
                          <w:color w:val="FF0000"/>
                        </w:rPr>
                      </w:pPr>
                      <w:r w:rsidRPr="00560EB2">
                        <w:rPr>
                          <w:color w:val="FF0000"/>
                        </w:rPr>
                        <w:t>(</w:t>
                      </w:r>
                      <w:r w:rsidR="00F82DE5">
                        <w:rPr>
                          <w:color w:val="FF0000"/>
                        </w:rPr>
                        <w:t>5</w:t>
                      </w:r>
                      <w:r w:rsidRPr="00560EB2">
                        <w:rPr>
                          <w:color w:val="FF0000"/>
                        </w:rPr>
                        <w:t>)</w:t>
                      </w:r>
                    </w:p>
                  </w:txbxContent>
                </v:textbox>
              </v:shape>
            </w:pict>
          </mc:Fallback>
        </mc:AlternateContent>
      </w:r>
      <w:r w:rsidR="00D82679">
        <w:rPr>
          <w:noProof/>
        </w:rPr>
        <mc:AlternateContent>
          <mc:Choice Requires="wps">
            <w:drawing>
              <wp:anchor distT="0" distB="0" distL="114300" distR="114300" simplePos="0" relativeHeight="251658396" behindDoc="0" locked="0" layoutInCell="1" allowOverlap="1" wp14:anchorId="635C166F" wp14:editId="192F0340">
                <wp:simplePos x="0" y="0"/>
                <wp:positionH relativeFrom="column">
                  <wp:posOffset>3801745</wp:posOffset>
                </wp:positionH>
                <wp:positionV relativeFrom="paragraph">
                  <wp:posOffset>2007870</wp:posOffset>
                </wp:positionV>
                <wp:extent cx="914400" cy="420986"/>
                <wp:effectExtent l="0" t="0" r="0" b="0"/>
                <wp:wrapNone/>
                <wp:docPr id="1730025772" name="Text Box 1730025772"/>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1B011E07" w14:textId="071A977A" w:rsidR="0089057C" w:rsidRPr="00560EB2" w:rsidRDefault="0089057C" w:rsidP="0089057C">
                            <w:pPr>
                              <w:rPr>
                                <w:color w:val="FF0000"/>
                              </w:rPr>
                            </w:pPr>
                            <w:r w:rsidRPr="00560EB2">
                              <w:rPr>
                                <w:color w:val="FF0000"/>
                              </w:rPr>
                              <w:t>(</w:t>
                            </w:r>
                            <w:r w:rsidR="00D83426">
                              <w:rPr>
                                <w:color w:val="FF0000"/>
                              </w:rPr>
                              <w:t>4</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5C166F" id="Text Box 1730025772" o:spid="_x0000_s1181" type="#_x0000_t202" style="position:absolute;margin-left:299.35pt;margin-top:158.1pt;width:1in;height:33.15pt;z-index:2516583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" filled="f" stroked="f" strokeweight=".5pt">
                <v:textbox>
                  <w:txbxContent>
                    <w:p w14:paraId="1B011E07" w14:textId="071A977A" w:rsidR="0089057C" w:rsidRPr="00560EB2" w:rsidRDefault="0089057C" w:rsidP="0089057C">
                      <w:pPr>
                        <w:rPr>
                          <w:color w:val="FF0000"/>
                        </w:rPr>
                      </w:pPr>
                      <w:r w:rsidRPr="00560EB2">
                        <w:rPr>
                          <w:color w:val="FF0000"/>
                        </w:rPr>
                        <w:t>(</w:t>
                      </w:r>
                      <w:r w:rsidR="00D83426">
                        <w:rPr>
                          <w:color w:val="FF0000"/>
                        </w:rPr>
                        <w:t>4</w:t>
                      </w:r>
                      <w:r w:rsidRPr="00560EB2">
                        <w:rPr>
                          <w:color w:val="FF0000"/>
                        </w:rPr>
                        <w:t>)</w:t>
                      </w:r>
                    </w:p>
                  </w:txbxContent>
                </v:textbox>
              </v:shape>
            </w:pict>
          </mc:Fallback>
        </mc:AlternateContent>
      </w:r>
      <w:r w:rsidR="00D82679">
        <w:rPr>
          <w:noProof/>
        </w:rPr>
        <mc:AlternateContent>
          <mc:Choice Requires="wps">
            <w:drawing>
              <wp:anchor distT="0" distB="0" distL="114300" distR="114300" simplePos="0" relativeHeight="251658395" behindDoc="0" locked="0" layoutInCell="1" allowOverlap="1" wp14:anchorId="1CCFF1A5" wp14:editId="1CFFA2C0">
                <wp:simplePos x="0" y="0"/>
                <wp:positionH relativeFrom="column">
                  <wp:posOffset>5349875</wp:posOffset>
                </wp:positionH>
                <wp:positionV relativeFrom="paragraph">
                  <wp:posOffset>746760</wp:posOffset>
                </wp:positionV>
                <wp:extent cx="914400" cy="420986"/>
                <wp:effectExtent l="0" t="0" r="0" b="0"/>
                <wp:wrapNone/>
                <wp:docPr id="1730025771" name="Text Box 1730025771"/>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54743AC3" w14:textId="7B229244" w:rsidR="0089057C" w:rsidRPr="00560EB2" w:rsidRDefault="0089057C" w:rsidP="0089057C">
                            <w:pPr>
                              <w:rPr>
                                <w:color w:val="FF0000"/>
                              </w:rPr>
                            </w:pPr>
                            <w:r w:rsidRPr="00560EB2">
                              <w:rPr>
                                <w:color w:val="FF0000"/>
                              </w:rPr>
                              <w:t>(</w:t>
                            </w:r>
                            <w:r w:rsidR="00D83426">
                              <w:rPr>
                                <w:color w:val="FF0000"/>
                              </w:rPr>
                              <w:t>3</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CFF1A5" id="Text Box 1730025771" o:spid="_x0000_s1182" type="#_x0000_t202" style="position:absolute;margin-left:421.25pt;margin-top:58.8pt;width:1in;height:33.15pt;z-index:25165839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" filled="f" stroked="f" strokeweight=".5pt">
                <v:textbox>
                  <w:txbxContent>
                    <w:p w14:paraId="54743AC3" w14:textId="7B229244" w:rsidR="0089057C" w:rsidRPr="00560EB2" w:rsidRDefault="0089057C" w:rsidP="0089057C">
                      <w:pPr>
                        <w:rPr>
                          <w:color w:val="FF0000"/>
                        </w:rPr>
                      </w:pPr>
                      <w:r w:rsidRPr="00560EB2">
                        <w:rPr>
                          <w:color w:val="FF0000"/>
                        </w:rPr>
                        <w:t>(</w:t>
                      </w:r>
                      <w:r w:rsidR="00D83426">
                        <w:rPr>
                          <w:color w:val="FF0000"/>
                        </w:rPr>
                        <w:t>3</w:t>
                      </w:r>
                      <w:r w:rsidRPr="00560EB2">
                        <w:rPr>
                          <w:color w:val="FF0000"/>
                        </w:rPr>
                        <w:t>)</w:t>
                      </w:r>
                    </w:p>
                  </w:txbxContent>
                </v:textbox>
              </v:shape>
            </w:pict>
          </mc:Fallback>
        </mc:AlternateContent>
      </w:r>
      <w:r w:rsidR="00D82679">
        <w:rPr>
          <w:noProof/>
        </w:rPr>
        <mc:AlternateContent>
          <mc:Choice Requires="wps">
            <w:drawing>
              <wp:anchor distT="0" distB="0" distL="114300" distR="114300" simplePos="0" relativeHeight="251658394" behindDoc="0" locked="0" layoutInCell="1" allowOverlap="1" wp14:anchorId="43155DA5" wp14:editId="5149119D">
                <wp:simplePos x="0" y="0"/>
                <wp:positionH relativeFrom="column">
                  <wp:posOffset>3677920</wp:posOffset>
                </wp:positionH>
                <wp:positionV relativeFrom="paragraph">
                  <wp:posOffset>782320</wp:posOffset>
                </wp:positionV>
                <wp:extent cx="914400" cy="420986"/>
                <wp:effectExtent l="0" t="0" r="0" b="0"/>
                <wp:wrapNone/>
                <wp:docPr id="1730025770" name="Text Box 1730025770"/>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2FFD6FED" w14:textId="14290A72" w:rsidR="0089057C" w:rsidRPr="00560EB2" w:rsidRDefault="0089057C" w:rsidP="0089057C">
                            <w:pPr>
                              <w:rPr>
                                <w:color w:val="FF0000"/>
                              </w:rPr>
                            </w:pPr>
                            <w:r w:rsidRPr="00560EB2">
                              <w:rPr>
                                <w:color w:val="FF0000"/>
                              </w:rPr>
                              <w:t>(</w:t>
                            </w:r>
                            <w:r w:rsidR="00D83426">
                              <w:rPr>
                                <w:color w:val="FF0000"/>
                              </w:rPr>
                              <w:t>2</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155DA5" id="Text Box 1730025770" o:spid="_x0000_s1183" type="#_x0000_t202" style="position:absolute;margin-left:289.6pt;margin-top:61.6pt;width:1in;height:33.15pt;z-index:25165839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" filled="f" stroked="f" strokeweight=".5pt">
                <v:textbox>
                  <w:txbxContent>
                    <w:p w14:paraId="2FFD6FED" w14:textId="14290A72" w:rsidR="0089057C" w:rsidRPr="00560EB2" w:rsidRDefault="0089057C" w:rsidP="0089057C">
                      <w:pPr>
                        <w:rPr>
                          <w:color w:val="FF0000"/>
                        </w:rPr>
                      </w:pPr>
                      <w:r w:rsidRPr="00560EB2">
                        <w:rPr>
                          <w:color w:val="FF0000"/>
                        </w:rPr>
                        <w:t>(</w:t>
                      </w:r>
                      <w:r w:rsidR="00D83426">
                        <w:rPr>
                          <w:color w:val="FF0000"/>
                        </w:rPr>
                        <w:t>2</w:t>
                      </w:r>
                      <w:r w:rsidRPr="00560EB2">
                        <w:rPr>
                          <w:color w:val="FF0000"/>
                        </w:rPr>
                        <w:t>)</w:t>
                      </w:r>
                    </w:p>
                  </w:txbxContent>
                </v:textbox>
              </v:shape>
            </w:pict>
          </mc:Fallback>
        </mc:AlternateContent>
      </w:r>
      <w:r w:rsidR="00D82679">
        <w:rPr>
          <w:noProof/>
        </w:rPr>
        <mc:AlternateContent>
          <mc:Choice Requires="wps">
            <w:drawing>
              <wp:anchor distT="0" distB="0" distL="114300" distR="114300" simplePos="0" relativeHeight="251658393" behindDoc="0" locked="0" layoutInCell="1" allowOverlap="1" wp14:anchorId="3997FDE1" wp14:editId="68CEFBA7">
                <wp:simplePos x="0" y="0"/>
                <wp:positionH relativeFrom="column">
                  <wp:posOffset>1535430</wp:posOffset>
                </wp:positionH>
                <wp:positionV relativeFrom="paragraph">
                  <wp:posOffset>796290</wp:posOffset>
                </wp:positionV>
                <wp:extent cx="914400" cy="420986"/>
                <wp:effectExtent l="0" t="0" r="0" b="0"/>
                <wp:wrapNone/>
                <wp:docPr id="1730025769" name="Text Box 1730025769"/>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5D522DC2" w14:textId="77777777" w:rsidR="0089057C" w:rsidRPr="00560EB2" w:rsidRDefault="0089057C" w:rsidP="0089057C">
                            <w:pPr>
                              <w:rPr>
                                <w:color w:val="FF0000"/>
                              </w:rPr>
                            </w:pPr>
                            <w:r w:rsidRPr="00560EB2">
                              <w:rPr>
                                <w:color w:val="FF0000"/>
                              </w:rPr>
                              <w:t>(</w:t>
                            </w:r>
                            <w:r>
                              <w:rPr>
                                <w:color w:val="FF0000"/>
                              </w:rPr>
                              <w:t>1</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97FDE1" id="Text Box 1730025769" o:spid="_x0000_s1184" type="#_x0000_t202" style="position:absolute;margin-left:120.9pt;margin-top:62.7pt;width:1in;height:33.15pt;z-index:25165839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" filled="f" stroked="f" strokeweight=".5pt">
                <v:textbox>
                  <w:txbxContent>
                    <w:p w14:paraId="5D522DC2" w14:textId="77777777" w:rsidR="0089057C" w:rsidRPr="00560EB2" w:rsidRDefault="0089057C" w:rsidP="0089057C">
                      <w:pPr>
                        <w:rPr>
                          <w:color w:val="FF0000"/>
                        </w:rPr>
                      </w:pPr>
                      <w:r w:rsidRPr="00560EB2">
                        <w:rPr>
                          <w:color w:val="FF0000"/>
                        </w:rPr>
                        <w:t>(</w:t>
                      </w:r>
                      <w:r>
                        <w:rPr>
                          <w:color w:val="FF0000"/>
                        </w:rPr>
                        <w:t>1</w:t>
                      </w:r>
                      <w:r w:rsidRPr="00560EB2">
                        <w:rPr>
                          <w:color w:val="FF0000"/>
                        </w:rPr>
                        <w:t>)</w:t>
                      </w:r>
                    </w:p>
                  </w:txbxContent>
                </v:textbox>
              </v:shape>
            </w:pict>
          </mc:Fallback>
        </mc:AlternateContent>
      </w:r>
      <w:r w:rsidR="00D82679" w:rsidRPr="00D82679">
        <w:rPr>
          <w:noProof/>
        </w:rPr>
        <w:drawing>
          <wp:inline distT="0" distB="0" distL="0" distR="0" wp14:anchorId="5FB2B376" wp14:editId="6DB8FF47">
            <wp:extent cx="6511925" cy="3661410"/>
            <wp:effectExtent l="0" t="0" r="3175" b="0"/>
            <wp:docPr id="1730025778" name="Picture 173002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11925" cy="3661410"/>
                    </a:xfrm>
                    <a:prstGeom prst="rect">
                      <a:avLst/>
                    </a:prstGeom>
                  </pic:spPr>
                </pic:pic>
              </a:graphicData>
            </a:graphic>
          </wp:inline>
        </w:drawing>
      </w:r>
    </w:p>
    <w:p w14:paraId="4FAD45D2" w14:textId="3427AEC6" w:rsidR="0014009A" w:rsidRPr="00DA388B" w:rsidRDefault="0014009A" w:rsidP="0014009A">
      <w:pPr>
        <w:pStyle w:val="HINHANH"/>
      </w:pPr>
      <w:bookmarkStart w:id="102" w:name="_Toc180956002"/>
      <w:r w:rsidRPr="00235D0B">
        <w:t xml:space="preserve">Hình </w:t>
      </w:r>
      <w:r>
        <w:t>3.</w:t>
      </w:r>
      <w:r w:rsidRPr="00235D0B">
        <w:t>1</w:t>
      </w:r>
      <w:r>
        <w:t>5</w:t>
      </w:r>
      <w:r w:rsidRPr="00235D0B">
        <w:t xml:space="preserve">: Màn hình </w:t>
      </w:r>
      <w:r>
        <w:t>Quản lý Phiếu nhập hàng</w:t>
      </w:r>
      <w:bookmarkEnd w:id="102"/>
    </w:p>
    <w:p w14:paraId="455C57BD" w14:textId="582C7A6D" w:rsidR="0014009A" w:rsidRPr="00A03ACA" w:rsidRDefault="0014009A" w:rsidP="0014009A">
      <w:pPr>
        <w:pStyle w:val="ListParagraph"/>
        <w:numPr>
          <w:ilvl w:val="0"/>
          <w:numId w:val="8"/>
        </w:numPr>
        <w:spacing w:after="120" w:line="360" w:lineRule="auto"/>
        <w:jc w:val="both"/>
        <w:rPr>
          <w:rFonts w:ascii="Times New Roman" w:hAnsi="Times New Roman" w:cs="Times New Roman"/>
          <w:sz w:val="26"/>
          <w:szCs w:val="26"/>
        </w:rPr>
      </w:pPr>
      <w:r w:rsidRPr="00A03ACA">
        <w:rPr>
          <w:rFonts w:ascii="Times New Roman" w:hAnsi="Times New Roman" w:cs="Times New Roman"/>
          <w:bCs/>
          <w:sz w:val="26"/>
          <w:szCs w:val="26"/>
          <w:lang w:val="vi-VN"/>
        </w:rPr>
        <w:t xml:space="preserve">Chức năng: </w:t>
      </w:r>
      <w:r>
        <w:rPr>
          <w:rFonts w:ascii="Times New Roman" w:hAnsi="Times New Roman" w:cs="Times New Roman"/>
          <w:sz w:val="26"/>
          <w:szCs w:val="26"/>
        </w:rPr>
        <w:t xml:space="preserve">cho phép nhân viên tra cứu thông tin </w:t>
      </w:r>
      <w:r w:rsidR="00D477EF">
        <w:rPr>
          <w:rFonts w:ascii="Times New Roman" w:hAnsi="Times New Roman" w:cs="Times New Roman"/>
          <w:sz w:val="26"/>
          <w:szCs w:val="26"/>
        </w:rPr>
        <w:t>phiếu nhập hàng</w:t>
      </w:r>
      <w:r>
        <w:rPr>
          <w:rFonts w:ascii="Times New Roman" w:hAnsi="Times New Roman" w:cs="Times New Roman"/>
          <w:sz w:val="26"/>
          <w:szCs w:val="26"/>
        </w:rPr>
        <w:t xml:space="preserve"> hoặc có thể in danh sách </w:t>
      </w:r>
      <w:r w:rsidR="00D477EF">
        <w:rPr>
          <w:rFonts w:ascii="Times New Roman" w:hAnsi="Times New Roman" w:cs="Times New Roman"/>
          <w:sz w:val="26"/>
          <w:szCs w:val="26"/>
        </w:rPr>
        <w:t>phiếu nhập hàng</w:t>
      </w:r>
      <w:r>
        <w:rPr>
          <w:rFonts w:ascii="Times New Roman" w:hAnsi="Times New Roman" w:cs="Times New Roman"/>
          <w:sz w:val="26"/>
          <w:szCs w:val="26"/>
        </w:rPr>
        <w:t xml:space="preserve"> có trong hệ thống.</w:t>
      </w:r>
    </w:p>
    <w:p w14:paraId="029ECE52" w14:textId="58676F7D" w:rsidR="0014009A" w:rsidRPr="00280EA0" w:rsidRDefault="0014009A" w:rsidP="0014009A">
      <w:pPr>
        <w:pStyle w:val="ListParagraph"/>
        <w:numPr>
          <w:ilvl w:val="0"/>
          <w:numId w:val="8"/>
        </w:numPr>
        <w:spacing w:after="120"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Mô tả: </w:t>
      </w:r>
    </w:p>
    <w:p w14:paraId="215DDF68" w14:textId="325E8869" w:rsidR="0014009A" w:rsidRPr="0014009A" w:rsidRDefault="0014009A" w:rsidP="0014009A">
      <w:pPr>
        <w:pStyle w:val="ListParagraph"/>
        <w:numPr>
          <w:ilvl w:val="0"/>
          <w:numId w:val="48"/>
        </w:numPr>
        <w:tabs>
          <w:tab w:val="left" w:pos="1120"/>
        </w:tabs>
        <w:spacing w:after="120" w:line="360" w:lineRule="auto"/>
        <w:jc w:val="both"/>
        <w:rPr>
          <w:rFonts w:ascii="Times New Roman" w:hAnsi="Times New Roman" w:cs="Times New Roman"/>
          <w:bCs/>
          <w:sz w:val="26"/>
          <w:szCs w:val="26"/>
          <w:lang w:val="vi-VN"/>
        </w:rPr>
      </w:pPr>
      <w:r w:rsidRPr="0014009A">
        <w:rPr>
          <w:rFonts w:ascii="Times New Roman" w:hAnsi="Times New Roman" w:cs="Times New Roman"/>
          <w:bCs/>
          <w:sz w:val="26"/>
          <w:szCs w:val="26"/>
        </w:rPr>
        <w:t xml:space="preserve">Nút thêm </w:t>
      </w:r>
      <w:r w:rsidR="00D477EF">
        <w:rPr>
          <w:rFonts w:ascii="Times New Roman" w:hAnsi="Times New Roman" w:cs="Times New Roman"/>
          <w:sz w:val="26"/>
          <w:szCs w:val="26"/>
        </w:rPr>
        <w:t>phiếu nhập</w:t>
      </w:r>
      <w:r w:rsidRPr="0014009A">
        <w:rPr>
          <w:rFonts w:ascii="Times New Roman" w:hAnsi="Times New Roman" w:cs="Times New Roman"/>
          <w:bCs/>
          <w:sz w:val="26"/>
          <w:szCs w:val="26"/>
        </w:rPr>
        <w:t xml:space="preserve"> để điều hướng đến màn hình thêm </w:t>
      </w:r>
      <w:r w:rsidR="00D477EF">
        <w:rPr>
          <w:rFonts w:ascii="Times New Roman" w:hAnsi="Times New Roman" w:cs="Times New Roman"/>
          <w:sz w:val="26"/>
          <w:szCs w:val="26"/>
        </w:rPr>
        <w:t>phiếu nhập hàng</w:t>
      </w:r>
      <w:r w:rsidRPr="0014009A">
        <w:rPr>
          <w:rFonts w:ascii="Times New Roman" w:hAnsi="Times New Roman" w:cs="Times New Roman"/>
          <w:bCs/>
          <w:sz w:val="26"/>
          <w:szCs w:val="26"/>
        </w:rPr>
        <w:t xml:space="preserve"> mới.</w:t>
      </w:r>
    </w:p>
    <w:p w14:paraId="2950546E" w14:textId="597FCE37" w:rsidR="0014009A" w:rsidRPr="0014009A" w:rsidRDefault="0014009A" w:rsidP="0014009A">
      <w:pPr>
        <w:pStyle w:val="ListParagraph"/>
        <w:numPr>
          <w:ilvl w:val="0"/>
          <w:numId w:val="48"/>
        </w:numPr>
        <w:tabs>
          <w:tab w:val="left" w:pos="1120"/>
        </w:tabs>
        <w:spacing w:after="120" w:line="360" w:lineRule="auto"/>
        <w:jc w:val="both"/>
        <w:rPr>
          <w:rFonts w:ascii="Times New Roman" w:hAnsi="Times New Roman" w:cs="Times New Roman"/>
          <w:bCs/>
          <w:sz w:val="26"/>
          <w:szCs w:val="26"/>
          <w:lang w:val="vi-VN"/>
        </w:rPr>
      </w:pPr>
      <w:r w:rsidRPr="0014009A">
        <w:rPr>
          <w:rFonts w:ascii="Times New Roman" w:hAnsi="Times New Roman" w:cs="Times New Roman"/>
          <w:bCs/>
          <w:sz w:val="26"/>
          <w:szCs w:val="26"/>
        </w:rPr>
        <w:t xml:space="preserve">Nút in danh sách </w:t>
      </w:r>
      <w:r w:rsidRPr="0014009A">
        <w:rPr>
          <w:rFonts w:ascii="Times New Roman" w:hAnsi="Times New Roman" w:cs="Times New Roman"/>
          <w:sz w:val="26"/>
          <w:szCs w:val="26"/>
        </w:rPr>
        <w:t>nhà cung cấp</w:t>
      </w:r>
      <w:r w:rsidRPr="0014009A">
        <w:rPr>
          <w:rFonts w:ascii="Times New Roman" w:hAnsi="Times New Roman" w:cs="Times New Roman"/>
          <w:bCs/>
          <w:sz w:val="26"/>
          <w:szCs w:val="26"/>
        </w:rPr>
        <w:t xml:space="preserve"> hiện có trong hệ thống ra file PDF.</w:t>
      </w:r>
    </w:p>
    <w:p w14:paraId="09C3BA8F" w14:textId="309461FD" w:rsidR="0014009A" w:rsidRPr="0014009A" w:rsidRDefault="0014009A" w:rsidP="0014009A">
      <w:pPr>
        <w:pStyle w:val="ListParagraph"/>
        <w:numPr>
          <w:ilvl w:val="0"/>
          <w:numId w:val="48"/>
        </w:numPr>
        <w:tabs>
          <w:tab w:val="left" w:pos="1120"/>
        </w:tabs>
        <w:spacing w:after="120" w:line="360" w:lineRule="auto"/>
        <w:jc w:val="both"/>
        <w:rPr>
          <w:rFonts w:ascii="Times New Roman" w:hAnsi="Times New Roman" w:cs="Times New Roman"/>
          <w:bCs/>
          <w:sz w:val="26"/>
          <w:szCs w:val="26"/>
          <w:lang w:val="vi-VN"/>
        </w:rPr>
      </w:pPr>
      <w:r w:rsidRPr="0014009A">
        <w:rPr>
          <w:rFonts w:ascii="Times New Roman" w:hAnsi="Times New Roman" w:cs="Times New Roman"/>
          <w:bCs/>
          <w:sz w:val="26"/>
          <w:szCs w:val="26"/>
        </w:rPr>
        <w:t xml:space="preserve">Thanh tìm kiếm thông tin </w:t>
      </w:r>
      <w:r w:rsidR="00D477EF">
        <w:rPr>
          <w:rFonts w:ascii="Times New Roman" w:hAnsi="Times New Roman" w:cs="Times New Roman"/>
          <w:sz w:val="26"/>
          <w:szCs w:val="26"/>
        </w:rPr>
        <w:t>phiếu nhập hàng</w:t>
      </w:r>
      <w:r w:rsidRPr="0014009A">
        <w:rPr>
          <w:rFonts w:ascii="Times New Roman" w:hAnsi="Times New Roman" w:cs="Times New Roman"/>
          <w:bCs/>
          <w:sz w:val="26"/>
          <w:szCs w:val="26"/>
        </w:rPr>
        <w:t xml:space="preserve"> tra cứu theo từ khóa ‘mã </w:t>
      </w:r>
      <w:r w:rsidR="00D477EF">
        <w:rPr>
          <w:rFonts w:ascii="Times New Roman" w:hAnsi="Times New Roman" w:cs="Times New Roman"/>
          <w:sz w:val="26"/>
          <w:szCs w:val="26"/>
        </w:rPr>
        <w:t>phiếu nhập hàng</w:t>
      </w:r>
      <w:r w:rsidRPr="0014009A">
        <w:rPr>
          <w:rFonts w:ascii="Times New Roman" w:hAnsi="Times New Roman" w:cs="Times New Roman"/>
          <w:bCs/>
          <w:sz w:val="26"/>
          <w:szCs w:val="26"/>
        </w:rPr>
        <w:t xml:space="preserve">’, ‘tên </w:t>
      </w:r>
      <w:r w:rsidR="00D477EF">
        <w:rPr>
          <w:rFonts w:ascii="Times New Roman" w:hAnsi="Times New Roman" w:cs="Times New Roman"/>
          <w:sz w:val="26"/>
          <w:szCs w:val="26"/>
        </w:rPr>
        <w:t>phiếu nhập hàng</w:t>
      </w:r>
      <w:r w:rsidRPr="0014009A">
        <w:rPr>
          <w:rFonts w:ascii="Times New Roman" w:hAnsi="Times New Roman" w:cs="Times New Roman"/>
          <w:bCs/>
          <w:sz w:val="26"/>
          <w:szCs w:val="26"/>
        </w:rPr>
        <w:t>’ hoặc bất kì kí tự nào.</w:t>
      </w:r>
    </w:p>
    <w:p w14:paraId="34D8B513" w14:textId="489C4E37" w:rsidR="0014009A" w:rsidRPr="0014009A" w:rsidRDefault="0014009A" w:rsidP="0014009A">
      <w:pPr>
        <w:pStyle w:val="ListParagraph"/>
        <w:numPr>
          <w:ilvl w:val="0"/>
          <w:numId w:val="48"/>
        </w:numPr>
        <w:tabs>
          <w:tab w:val="left" w:pos="1120"/>
        </w:tabs>
        <w:spacing w:after="120" w:line="360" w:lineRule="auto"/>
        <w:jc w:val="both"/>
        <w:rPr>
          <w:rFonts w:ascii="Times New Roman" w:hAnsi="Times New Roman" w:cs="Times New Roman"/>
          <w:bCs/>
          <w:sz w:val="26"/>
          <w:szCs w:val="26"/>
          <w:lang w:val="vi-VN"/>
        </w:rPr>
      </w:pPr>
      <w:r w:rsidRPr="0014009A">
        <w:rPr>
          <w:rFonts w:ascii="Times New Roman" w:hAnsi="Times New Roman" w:cs="Times New Roman"/>
          <w:bCs/>
          <w:sz w:val="26"/>
          <w:szCs w:val="26"/>
        </w:rPr>
        <w:lastRenderedPageBreak/>
        <w:t xml:space="preserve">Bảng hiển thị dữ liệu </w:t>
      </w:r>
      <w:r w:rsidR="00D477EF">
        <w:rPr>
          <w:rFonts w:ascii="Times New Roman" w:hAnsi="Times New Roman" w:cs="Times New Roman"/>
          <w:sz w:val="26"/>
          <w:szCs w:val="26"/>
        </w:rPr>
        <w:t>phiếu nhập hàng</w:t>
      </w:r>
      <w:r w:rsidRPr="0014009A">
        <w:rPr>
          <w:rFonts w:ascii="Times New Roman" w:hAnsi="Times New Roman" w:cs="Times New Roman"/>
          <w:bCs/>
          <w:sz w:val="26"/>
          <w:szCs w:val="26"/>
        </w:rPr>
        <w:t xml:space="preserve"> được tra cứu.</w:t>
      </w:r>
    </w:p>
    <w:p w14:paraId="78A76B6C" w14:textId="6146A377" w:rsidR="0014009A" w:rsidRPr="0014009A" w:rsidRDefault="0014009A" w:rsidP="0014009A">
      <w:pPr>
        <w:pStyle w:val="ListParagraph"/>
        <w:numPr>
          <w:ilvl w:val="0"/>
          <w:numId w:val="48"/>
        </w:numPr>
        <w:tabs>
          <w:tab w:val="left" w:pos="1120"/>
        </w:tabs>
        <w:spacing w:after="120" w:line="360" w:lineRule="auto"/>
        <w:jc w:val="both"/>
        <w:rPr>
          <w:rFonts w:ascii="Times New Roman" w:hAnsi="Times New Roman" w:cs="Times New Roman"/>
          <w:bCs/>
          <w:sz w:val="26"/>
          <w:szCs w:val="26"/>
          <w:lang w:val="vi-VN"/>
        </w:rPr>
      </w:pPr>
      <w:r w:rsidRPr="0014009A">
        <w:rPr>
          <w:rFonts w:ascii="Times New Roman" w:hAnsi="Times New Roman" w:cs="Times New Roman"/>
          <w:bCs/>
          <w:sz w:val="26"/>
          <w:szCs w:val="26"/>
        </w:rPr>
        <w:t>Thanh điều hướng: Di chuyển đến những màn hình khác khi nhấn vào.</w:t>
      </w:r>
    </w:p>
    <w:p w14:paraId="3B548D5D" w14:textId="11E0C337" w:rsidR="0014009A" w:rsidRPr="0014009A" w:rsidRDefault="0014009A" w:rsidP="0014009A">
      <w:pPr>
        <w:pStyle w:val="ListParagraph"/>
        <w:numPr>
          <w:ilvl w:val="0"/>
          <w:numId w:val="48"/>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 xml:space="preserve">Nút </w:t>
      </w:r>
      <w:r w:rsidRPr="000244E2">
        <w:rPr>
          <w:rFonts w:ascii="Times New Roman" w:hAnsi="Times New Roman" w:cs="Times New Roman"/>
          <w:bCs/>
          <w:sz w:val="26"/>
          <w:szCs w:val="26"/>
        </w:rPr>
        <w:t>thu gọn: Khi nhấn vào nút thanh điều hướng thu gọn</w:t>
      </w:r>
    </w:p>
    <w:p w14:paraId="79DCAD94" w14:textId="125E143A" w:rsidR="001B2C94" w:rsidRPr="00E42284" w:rsidRDefault="001B2C94" w:rsidP="001B2C94">
      <w:pPr>
        <w:pStyle w:val="Heading2"/>
        <w:numPr>
          <w:ilvl w:val="0"/>
          <w:numId w:val="1"/>
        </w:numPr>
        <w:spacing w:line="360" w:lineRule="auto"/>
        <w:ind w:left="567"/>
        <w:rPr>
          <w:rFonts w:cs="Times New Roman"/>
        </w:rPr>
      </w:pPr>
      <w:bookmarkStart w:id="103" w:name="_Toc180955969"/>
      <w:r w:rsidRPr="00E42284">
        <w:rPr>
          <w:rFonts w:cs="Times New Roman"/>
        </w:rPr>
        <w:t xml:space="preserve">Màn hình </w:t>
      </w:r>
      <w:r w:rsidR="0062692E">
        <w:rPr>
          <w:rFonts w:cs="Times New Roman"/>
        </w:rPr>
        <w:t>T</w:t>
      </w:r>
      <w:r w:rsidRPr="00E42284">
        <w:rPr>
          <w:rFonts w:cs="Times New Roman"/>
        </w:rPr>
        <w:t xml:space="preserve">hêm mới </w:t>
      </w:r>
      <w:r w:rsidR="0062692E">
        <w:rPr>
          <w:rFonts w:cs="Times New Roman"/>
        </w:rPr>
        <w:t>P</w:t>
      </w:r>
      <w:r w:rsidRPr="00E42284">
        <w:rPr>
          <w:rFonts w:cs="Times New Roman"/>
        </w:rPr>
        <w:t>hiếu nhập hàng</w:t>
      </w:r>
      <w:bookmarkEnd w:id="103"/>
    </w:p>
    <w:p w14:paraId="6DF26331" w14:textId="1DA0A942" w:rsidR="00724F1B" w:rsidRPr="00724F1B" w:rsidRDefault="0062692E" w:rsidP="00724F1B">
      <w:pPr>
        <w:rPr>
          <w:highlight w:val="yellow"/>
        </w:rPr>
      </w:pPr>
      <w:r>
        <w:rPr>
          <w:noProof/>
        </w:rPr>
        <mc:AlternateContent>
          <mc:Choice Requires="wps">
            <w:drawing>
              <wp:anchor distT="0" distB="0" distL="114300" distR="114300" simplePos="0" relativeHeight="251658415" behindDoc="0" locked="0" layoutInCell="1" allowOverlap="1" wp14:anchorId="378A0931" wp14:editId="3CA95FF9">
                <wp:simplePos x="0" y="0"/>
                <wp:positionH relativeFrom="column">
                  <wp:posOffset>265430</wp:posOffset>
                </wp:positionH>
                <wp:positionV relativeFrom="paragraph">
                  <wp:posOffset>12791</wp:posOffset>
                </wp:positionV>
                <wp:extent cx="914400" cy="420986"/>
                <wp:effectExtent l="0" t="0" r="0" b="0"/>
                <wp:wrapNone/>
                <wp:docPr id="1823571999" name="Text Box 1823571999"/>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58DF6CF3" w14:textId="76F43AB0" w:rsidR="0062692E" w:rsidRPr="00560EB2" w:rsidRDefault="0062692E" w:rsidP="0062692E">
                            <w:pPr>
                              <w:rPr>
                                <w:color w:val="FF0000"/>
                              </w:rPr>
                            </w:pPr>
                            <w:r w:rsidRPr="00560EB2">
                              <w:rPr>
                                <w:color w:val="FF0000"/>
                              </w:rPr>
                              <w:t>(</w:t>
                            </w:r>
                            <w:r>
                              <w:rPr>
                                <w:color w:val="FF0000"/>
                              </w:rPr>
                              <w:t>16</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8A0931" id="Text Box 1823571999" o:spid="_x0000_s1185" type="#_x0000_t202" style="position:absolute;margin-left:20.9pt;margin-top:1pt;width:1in;height:33.15pt;z-index:25165841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" filled="f" stroked="f" strokeweight=".5pt">
                <v:textbox>
                  <w:txbxContent>
                    <w:p w14:paraId="58DF6CF3" w14:textId="76F43AB0" w:rsidR="0062692E" w:rsidRPr="00560EB2" w:rsidRDefault="0062692E" w:rsidP="0062692E">
                      <w:pPr>
                        <w:rPr>
                          <w:color w:val="FF0000"/>
                        </w:rPr>
                      </w:pPr>
                      <w:r w:rsidRPr="00560EB2">
                        <w:rPr>
                          <w:color w:val="FF0000"/>
                        </w:rPr>
                        <w:t>(</w:t>
                      </w:r>
                      <w:r>
                        <w:rPr>
                          <w:color w:val="FF0000"/>
                        </w:rPr>
                        <w:t>16</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414" behindDoc="0" locked="0" layoutInCell="1" allowOverlap="1" wp14:anchorId="6D5F0117" wp14:editId="187BB6E9">
                <wp:simplePos x="0" y="0"/>
                <wp:positionH relativeFrom="column">
                  <wp:posOffset>558800</wp:posOffset>
                </wp:positionH>
                <wp:positionV relativeFrom="paragraph">
                  <wp:posOffset>1183005</wp:posOffset>
                </wp:positionV>
                <wp:extent cx="914400" cy="420986"/>
                <wp:effectExtent l="0" t="0" r="0" b="0"/>
                <wp:wrapNone/>
                <wp:docPr id="1823571986" name="Text Box 1823571986"/>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2BF09FFE" w14:textId="594B28D7" w:rsidR="0062692E" w:rsidRPr="00560EB2" w:rsidRDefault="0062692E" w:rsidP="0062692E">
                            <w:pPr>
                              <w:rPr>
                                <w:color w:val="FF0000"/>
                              </w:rPr>
                            </w:pPr>
                            <w:r w:rsidRPr="00560EB2">
                              <w:rPr>
                                <w:color w:val="FF0000"/>
                              </w:rPr>
                              <w:t>(</w:t>
                            </w:r>
                            <w:r>
                              <w:rPr>
                                <w:color w:val="FF0000"/>
                              </w:rPr>
                              <w:t>15</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5F0117" id="Text Box 1823571986" o:spid="_x0000_s1186" type="#_x0000_t202" style="position:absolute;margin-left:44pt;margin-top:93.15pt;width:1in;height:33.15pt;z-index:25165841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" filled="f" stroked="f" strokeweight=".5pt">
                <v:textbox>
                  <w:txbxContent>
                    <w:p w14:paraId="2BF09FFE" w14:textId="594B28D7" w:rsidR="0062692E" w:rsidRPr="00560EB2" w:rsidRDefault="0062692E" w:rsidP="0062692E">
                      <w:pPr>
                        <w:rPr>
                          <w:color w:val="FF0000"/>
                        </w:rPr>
                      </w:pPr>
                      <w:r w:rsidRPr="00560EB2">
                        <w:rPr>
                          <w:color w:val="FF0000"/>
                        </w:rPr>
                        <w:t>(</w:t>
                      </w:r>
                      <w:r>
                        <w:rPr>
                          <w:color w:val="FF0000"/>
                        </w:rPr>
                        <w:t>15</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413" behindDoc="0" locked="0" layoutInCell="1" allowOverlap="1" wp14:anchorId="222F83DD" wp14:editId="7E3F7E70">
                <wp:simplePos x="0" y="0"/>
                <wp:positionH relativeFrom="column">
                  <wp:posOffset>5469442</wp:posOffset>
                </wp:positionH>
                <wp:positionV relativeFrom="paragraph">
                  <wp:posOffset>3398483</wp:posOffset>
                </wp:positionV>
                <wp:extent cx="914400" cy="420986"/>
                <wp:effectExtent l="0" t="0" r="0" b="0"/>
                <wp:wrapNone/>
                <wp:docPr id="1823571985" name="Text Box 1823571985"/>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1E6F2F8A" w14:textId="638207B6" w:rsidR="0062692E" w:rsidRPr="00560EB2" w:rsidRDefault="0062692E" w:rsidP="0062692E">
                            <w:pPr>
                              <w:rPr>
                                <w:color w:val="FF0000"/>
                              </w:rPr>
                            </w:pPr>
                            <w:r w:rsidRPr="00560EB2">
                              <w:rPr>
                                <w:color w:val="FF0000"/>
                              </w:rPr>
                              <w:t>(</w:t>
                            </w:r>
                            <w:r>
                              <w:rPr>
                                <w:color w:val="FF0000"/>
                              </w:rPr>
                              <w:t>14</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F83DD" id="Text Box 1823571985" o:spid="_x0000_s1187" type="#_x0000_t202" style="position:absolute;margin-left:430.65pt;margin-top:267.6pt;width:1in;height:33.15pt;z-index:25165841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" filled="f" stroked="f" strokeweight=".5pt">
                <v:textbox>
                  <w:txbxContent>
                    <w:p w14:paraId="1E6F2F8A" w14:textId="638207B6" w:rsidR="0062692E" w:rsidRPr="00560EB2" w:rsidRDefault="0062692E" w:rsidP="0062692E">
                      <w:pPr>
                        <w:rPr>
                          <w:color w:val="FF0000"/>
                        </w:rPr>
                      </w:pPr>
                      <w:r w:rsidRPr="00560EB2">
                        <w:rPr>
                          <w:color w:val="FF0000"/>
                        </w:rPr>
                        <w:t>(</w:t>
                      </w:r>
                      <w:r>
                        <w:rPr>
                          <w:color w:val="FF0000"/>
                        </w:rPr>
                        <w:t>14</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412" behindDoc="0" locked="0" layoutInCell="1" allowOverlap="1" wp14:anchorId="51F7BB93" wp14:editId="4A08888F">
                <wp:simplePos x="0" y="0"/>
                <wp:positionH relativeFrom="column">
                  <wp:posOffset>4456542</wp:posOffset>
                </wp:positionH>
                <wp:positionV relativeFrom="paragraph">
                  <wp:posOffset>3403413</wp:posOffset>
                </wp:positionV>
                <wp:extent cx="914400" cy="420986"/>
                <wp:effectExtent l="0" t="0" r="0" b="0"/>
                <wp:wrapNone/>
                <wp:docPr id="1823571984" name="Text Box 1823571984"/>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3912BA0B" w14:textId="70132345" w:rsidR="0062692E" w:rsidRPr="00560EB2" w:rsidRDefault="0062692E" w:rsidP="0062692E">
                            <w:pPr>
                              <w:rPr>
                                <w:color w:val="FF0000"/>
                              </w:rPr>
                            </w:pPr>
                            <w:r w:rsidRPr="00560EB2">
                              <w:rPr>
                                <w:color w:val="FF0000"/>
                              </w:rPr>
                              <w:t>(</w:t>
                            </w:r>
                            <w:r>
                              <w:rPr>
                                <w:color w:val="FF0000"/>
                              </w:rPr>
                              <w:t>13</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7BB93" id="Text Box 1823571984" o:spid="_x0000_s1188" type="#_x0000_t202" style="position:absolute;margin-left:350.9pt;margin-top:268pt;width:1in;height:33.15pt;z-index:2516584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" filled="f" stroked="f" strokeweight=".5pt">
                <v:textbox>
                  <w:txbxContent>
                    <w:p w14:paraId="3912BA0B" w14:textId="70132345" w:rsidR="0062692E" w:rsidRPr="00560EB2" w:rsidRDefault="0062692E" w:rsidP="0062692E">
                      <w:pPr>
                        <w:rPr>
                          <w:color w:val="FF0000"/>
                        </w:rPr>
                      </w:pPr>
                      <w:r w:rsidRPr="00560EB2">
                        <w:rPr>
                          <w:color w:val="FF0000"/>
                        </w:rPr>
                        <w:t>(</w:t>
                      </w:r>
                      <w:r>
                        <w:rPr>
                          <w:color w:val="FF0000"/>
                        </w:rPr>
                        <w:t>13</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411" behindDoc="0" locked="0" layoutInCell="1" allowOverlap="1" wp14:anchorId="77272B4E" wp14:editId="10502CB0">
                <wp:simplePos x="0" y="0"/>
                <wp:positionH relativeFrom="column">
                  <wp:posOffset>2919320</wp:posOffset>
                </wp:positionH>
                <wp:positionV relativeFrom="paragraph">
                  <wp:posOffset>2282414</wp:posOffset>
                </wp:positionV>
                <wp:extent cx="914400" cy="420986"/>
                <wp:effectExtent l="0" t="0" r="0" b="0"/>
                <wp:wrapNone/>
                <wp:docPr id="1823571977" name="Text Box 1823571977"/>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3EED56D0" w14:textId="19F0B746" w:rsidR="0062692E" w:rsidRPr="00560EB2" w:rsidRDefault="0062692E" w:rsidP="0062692E">
                            <w:pPr>
                              <w:rPr>
                                <w:color w:val="FF0000"/>
                              </w:rPr>
                            </w:pPr>
                            <w:r w:rsidRPr="00560EB2">
                              <w:rPr>
                                <w:color w:val="FF0000"/>
                              </w:rPr>
                              <w:t>(</w:t>
                            </w:r>
                            <w:r>
                              <w:rPr>
                                <w:color w:val="FF0000"/>
                              </w:rPr>
                              <w:t>12</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72B4E" id="Text Box 1823571977" o:spid="_x0000_s1189" type="#_x0000_t202" style="position:absolute;margin-left:229.85pt;margin-top:179.7pt;width:1in;height:33.15pt;z-index:25165841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" filled="f" stroked="f" strokeweight=".5pt">
                <v:textbox>
                  <w:txbxContent>
                    <w:p w14:paraId="3EED56D0" w14:textId="19F0B746" w:rsidR="0062692E" w:rsidRPr="00560EB2" w:rsidRDefault="0062692E" w:rsidP="0062692E">
                      <w:pPr>
                        <w:rPr>
                          <w:color w:val="FF0000"/>
                        </w:rPr>
                      </w:pPr>
                      <w:r w:rsidRPr="00560EB2">
                        <w:rPr>
                          <w:color w:val="FF0000"/>
                        </w:rPr>
                        <w:t>(</w:t>
                      </w:r>
                      <w:r>
                        <w:rPr>
                          <w:color w:val="FF0000"/>
                        </w:rPr>
                        <w:t>12</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410" behindDoc="0" locked="0" layoutInCell="1" allowOverlap="1" wp14:anchorId="71A1741F" wp14:editId="1DB65BEF">
                <wp:simplePos x="0" y="0"/>
                <wp:positionH relativeFrom="column">
                  <wp:posOffset>2433507</wp:posOffset>
                </wp:positionH>
                <wp:positionV relativeFrom="paragraph">
                  <wp:posOffset>1341979</wp:posOffset>
                </wp:positionV>
                <wp:extent cx="914400" cy="420986"/>
                <wp:effectExtent l="0" t="0" r="0" b="0"/>
                <wp:wrapNone/>
                <wp:docPr id="1730025791" name="Text Box 1730025791"/>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69909CD1" w14:textId="3B1B6F39" w:rsidR="0062692E" w:rsidRPr="00560EB2" w:rsidRDefault="0062692E" w:rsidP="0062692E">
                            <w:pPr>
                              <w:rPr>
                                <w:color w:val="FF0000"/>
                              </w:rPr>
                            </w:pPr>
                            <w:r w:rsidRPr="00560EB2">
                              <w:rPr>
                                <w:color w:val="FF0000"/>
                              </w:rPr>
                              <w:t>(</w:t>
                            </w:r>
                            <w:r>
                              <w:rPr>
                                <w:color w:val="FF0000"/>
                              </w:rPr>
                              <w:t>11</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A1741F" id="Text Box 1730025791" o:spid="_x0000_s1190" type="#_x0000_t202" style="position:absolute;margin-left:191.6pt;margin-top:105.65pt;width:1in;height:33.15pt;z-index:25165841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" filled="f" stroked="f" strokeweight=".5pt">
                <v:textbox>
                  <w:txbxContent>
                    <w:p w14:paraId="69909CD1" w14:textId="3B1B6F39" w:rsidR="0062692E" w:rsidRPr="00560EB2" w:rsidRDefault="0062692E" w:rsidP="0062692E">
                      <w:pPr>
                        <w:rPr>
                          <w:color w:val="FF0000"/>
                        </w:rPr>
                      </w:pPr>
                      <w:r w:rsidRPr="00560EB2">
                        <w:rPr>
                          <w:color w:val="FF0000"/>
                        </w:rPr>
                        <w:t>(</w:t>
                      </w:r>
                      <w:r>
                        <w:rPr>
                          <w:color w:val="FF0000"/>
                        </w:rPr>
                        <w:t>11</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409" behindDoc="0" locked="0" layoutInCell="1" allowOverlap="1" wp14:anchorId="7D174B8F" wp14:editId="056658AA">
                <wp:simplePos x="0" y="0"/>
                <wp:positionH relativeFrom="column">
                  <wp:posOffset>6133064</wp:posOffset>
                </wp:positionH>
                <wp:positionV relativeFrom="paragraph">
                  <wp:posOffset>705886</wp:posOffset>
                </wp:positionV>
                <wp:extent cx="914400" cy="420986"/>
                <wp:effectExtent l="0" t="0" r="0" b="0"/>
                <wp:wrapNone/>
                <wp:docPr id="1730025790" name="Text Box 1730025790"/>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3314F1C1" w14:textId="4004974C" w:rsidR="0062692E" w:rsidRPr="00560EB2" w:rsidRDefault="0062692E" w:rsidP="0062692E">
                            <w:pPr>
                              <w:rPr>
                                <w:color w:val="FF0000"/>
                              </w:rPr>
                            </w:pPr>
                            <w:r w:rsidRPr="00560EB2">
                              <w:rPr>
                                <w:color w:val="FF0000"/>
                              </w:rPr>
                              <w:t>(</w:t>
                            </w:r>
                            <w:r>
                              <w:rPr>
                                <w:color w:val="FF0000"/>
                              </w:rPr>
                              <w:t>10</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74B8F" id="Text Box 1730025790" o:spid="_x0000_s1191" type="#_x0000_t202" style="position:absolute;margin-left:482.9pt;margin-top:55.6pt;width:1in;height:33.15pt;z-index:25165840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" filled="f" stroked="f" strokeweight=".5pt">
                <v:textbox>
                  <w:txbxContent>
                    <w:p w14:paraId="3314F1C1" w14:textId="4004974C" w:rsidR="0062692E" w:rsidRPr="00560EB2" w:rsidRDefault="0062692E" w:rsidP="0062692E">
                      <w:pPr>
                        <w:rPr>
                          <w:color w:val="FF0000"/>
                        </w:rPr>
                      </w:pPr>
                      <w:r w:rsidRPr="00560EB2">
                        <w:rPr>
                          <w:color w:val="FF0000"/>
                        </w:rPr>
                        <w:t>(</w:t>
                      </w:r>
                      <w:r>
                        <w:rPr>
                          <w:color w:val="FF0000"/>
                        </w:rPr>
                        <w:t>10</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408" behindDoc="0" locked="0" layoutInCell="1" allowOverlap="1" wp14:anchorId="3CD779A3" wp14:editId="19DC8D5E">
                <wp:simplePos x="0" y="0"/>
                <wp:positionH relativeFrom="column">
                  <wp:posOffset>5239552</wp:posOffset>
                </wp:positionH>
                <wp:positionV relativeFrom="paragraph">
                  <wp:posOffset>918244</wp:posOffset>
                </wp:positionV>
                <wp:extent cx="914400" cy="420986"/>
                <wp:effectExtent l="0" t="0" r="0" b="0"/>
                <wp:wrapNone/>
                <wp:docPr id="1730025789" name="Text Box 1730025789"/>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195A6576" w14:textId="452A0C94" w:rsidR="0062692E" w:rsidRPr="00560EB2" w:rsidRDefault="0062692E" w:rsidP="0062692E">
                            <w:pPr>
                              <w:rPr>
                                <w:color w:val="FF0000"/>
                              </w:rPr>
                            </w:pPr>
                            <w:r w:rsidRPr="00560EB2">
                              <w:rPr>
                                <w:color w:val="FF0000"/>
                              </w:rPr>
                              <w:t>(</w:t>
                            </w:r>
                            <w:r>
                              <w:rPr>
                                <w:color w:val="FF0000"/>
                              </w:rPr>
                              <w:t>9</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779A3" id="Text Box 1730025789" o:spid="_x0000_s1192" type="#_x0000_t202" style="position:absolute;margin-left:412.55pt;margin-top:72.3pt;width:1in;height:33.15pt;z-index:251658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" filled="f" stroked="f" strokeweight=".5pt">
                <v:textbox>
                  <w:txbxContent>
                    <w:p w14:paraId="195A6576" w14:textId="452A0C94" w:rsidR="0062692E" w:rsidRPr="00560EB2" w:rsidRDefault="0062692E" w:rsidP="0062692E">
                      <w:pPr>
                        <w:rPr>
                          <w:color w:val="FF0000"/>
                        </w:rPr>
                      </w:pPr>
                      <w:r w:rsidRPr="00560EB2">
                        <w:rPr>
                          <w:color w:val="FF0000"/>
                        </w:rPr>
                        <w:t>(</w:t>
                      </w:r>
                      <w:r>
                        <w:rPr>
                          <w:color w:val="FF0000"/>
                        </w:rPr>
                        <w:t>9</w:t>
                      </w:r>
                      <w:r w:rsidRPr="00560EB2">
                        <w:rPr>
                          <w:color w:val="FF0000"/>
                        </w:rPr>
                        <w:t>)</w:t>
                      </w:r>
                    </w:p>
                  </w:txbxContent>
                </v:textbox>
              </v:shape>
            </w:pict>
          </mc:Fallback>
        </mc:AlternateContent>
      </w:r>
      <w:r>
        <w:rPr>
          <w:noProof/>
        </w:rPr>
        <mc:AlternateContent>
          <mc:Choice Requires="wps">
            <w:drawing>
              <wp:anchor distT="0" distB="0" distL="114300" distR="114300" simplePos="0" relativeHeight="251658407" behindDoc="0" locked="0" layoutInCell="1" allowOverlap="1" wp14:anchorId="0918B584" wp14:editId="3A09A7AB">
                <wp:simplePos x="0" y="0"/>
                <wp:positionH relativeFrom="column">
                  <wp:posOffset>4460932</wp:posOffset>
                </wp:positionH>
                <wp:positionV relativeFrom="paragraph">
                  <wp:posOffset>737697</wp:posOffset>
                </wp:positionV>
                <wp:extent cx="914400" cy="420986"/>
                <wp:effectExtent l="0" t="0" r="0" b="0"/>
                <wp:wrapNone/>
                <wp:docPr id="1730025788" name="Text Box 1730025788"/>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0D12F423" w14:textId="7626A3E3" w:rsidR="0062692E" w:rsidRPr="00560EB2" w:rsidRDefault="0062692E" w:rsidP="0062692E">
                            <w:pPr>
                              <w:rPr>
                                <w:color w:val="FF0000"/>
                              </w:rPr>
                            </w:pPr>
                            <w:r w:rsidRPr="00560EB2">
                              <w:rPr>
                                <w:color w:val="FF0000"/>
                              </w:rPr>
                              <w:t>(</w:t>
                            </w:r>
                            <w:r>
                              <w:rPr>
                                <w:color w:val="FF0000"/>
                              </w:rPr>
                              <w:t>8</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8B584" id="Text Box 1730025788" o:spid="_x0000_s1193" type="#_x0000_t202" style="position:absolute;margin-left:351.25pt;margin-top:58.1pt;width:1in;height:33.15pt;z-index:25165840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" filled="f" stroked="f" strokeweight=".5pt">
                <v:textbox>
                  <w:txbxContent>
                    <w:p w14:paraId="0D12F423" w14:textId="7626A3E3" w:rsidR="0062692E" w:rsidRPr="00560EB2" w:rsidRDefault="0062692E" w:rsidP="0062692E">
                      <w:pPr>
                        <w:rPr>
                          <w:color w:val="FF0000"/>
                        </w:rPr>
                      </w:pPr>
                      <w:r w:rsidRPr="00560EB2">
                        <w:rPr>
                          <w:color w:val="FF0000"/>
                        </w:rPr>
                        <w:t>(</w:t>
                      </w:r>
                      <w:r>
                        <w:rPr>
                          <w:color w:val="FF0000"/>
                        </w:rPr>
                        <w:t>8</w:t>
                      </w:r>
                      <w:r w:rsidRPr="00560EB2">
                        <w:rPr>
                          <w:color w:val="FF0000"/>
                        </w:rPr>
                        <w:t>)</w:t>
                      </w:r>
                    </w:p>
                  </w:txbxContent>
                </v:textbox>
              </v:shape>
            </w:pict>
          </mc:Fallback>
        </mc:AlternateContent>
      </w:r>
      <w:r w:rsidR="00E42284">
        <w:rPr>
          <w:noProof/>
        </w:rPr>
        <mc:AlternateContent>
          <mc:Choice Requires="wps">
            <w:drawing>
              <wp:anchor distT="0" distB="0" distL="114300" distR="114300" simplePos="0" relativeHeight="251658406" behindDoc="0" locked="0" layoutInCell="1" allowOverlap="1" wp14:anchorId="18CECC5D" wp14:editId="4BD1BE0B">
                <wp:simplePos x="0" y="0"/>
                <wp:positionH relativeFrom="margin">
                  <wp:posOffset>3408218</wp:posOffset>
                </wp:positionH>
                <wp:positionV relativeFrom="paragraph">
                  <wp:posOffset>883111</wp:posOffset>
                </wp:positionV>
                <wp:extent cx="914400" cy="392661"/>
                <wp:effectExtent l="0" t="0" r="0" b="7620"/>
                <wp:wrapNone/>
                <wp:docPr id="1730025786" name="Text Box 1730025786"/>
                <wp:cNvGraphicFramePr/>
                <a:graphic xmlns:a="http://schemas.openxmlformats.org/drawingml/2006/main">
                  <a:graphicData uri="http://schemas.microsoft.com/office/word/2010/wordprocessingShape">
                    <wps:wsp>
                      <wps:cNvSpPr txBox="1"/>
                      <wps:spPr>
                        <a:xfrm>
                          <a:off x="0" y="0"/>
                          <a:ext cx="914400" cy="392661"/>
                        </a:xfrm>
                        <a:prstGeom prst="rect">
                          <a:avLst/>
                        </a:prstGeom>
                        <a:noFill/>
                        <a:ln w="6350">
                          <a:noFill/>
                        </a:ln>
                      </wps:spPr>
                      <wps:txbx>
                        <w:txbxContent>
                          <w:p w14:paraId="46F96599" w14:textId="3C7B0F2B" w:rsidR="00E42284" w:rsidRPr="00560EB2" w:rsidRDefault="00E42284" w:rsidP="00E42284">
                            <w:pPr>
                              <w:rPr>
                                <w:color w:val="FF0000"/>
                              </w:rPr>
                            </w:pPr>
                            <w:r w:rsidRPr="00560EB2">
                              <w:rPr>
                                <w:color w:val="FF0000"/>
                              </w:rPr>
                              <w:t>(</w:t>
                            </w:r>
                            <w:r>
                              <w:rPr>
                                <w:color w:val="FF0000"/>
                              </w:rPr>
                              <w:t>7</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CECC5D" id="Text Box 1730025786" o:spid="_x0000_s1194" type="#_x0000_t202" style="position:absolute;margin-left:268.35pt;margin-top:69.55pt;width:1in;height:30.9pt;z-index:25165840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" filled="f" stroked="f" strokeweight=".5pt">
                <v:textbox>
                  <w:txbxContent>
                    <w:p w14:paraId="46F96599" w14:textId="3C7B0F2B" w:rsidR="00E42284" w:rsidRPr="00560EB2" w:rsidRDefault="00E42284" w:rsidP="00E42284">
                      <w:pPr>
                        <w:rPr>
                          <w:color w:val="FF0000"/>
                        </w:rPr>
                      </w:pPr>
                      <w:r w:rsidRPr="00560EB2">
                        <w:rPr>
                          <w:color w:val="FF0000"/>
                        </w:rPr>
                        <w:t>(</w:t>
                      </w:r>
                      <w:r>
                        <w:rPr>
                          <w:color w:val="FF0000"/>
                        </w:rPr>
                        <w:t>7</w:t>
                      </w:r>
                      <w:r w:rsidRPr="00560EB2">
                        <w:rPr>
                          <w:color w:val="FF0000"/>
                        </w:rPr>
                        <w:t>)</w:t>
                      </w:r>
                    </w:p>
                  </w:txbxContent>
                </v:textbox>
                <w10:wrap anchorx="margin"/>
              </v:shape>
            </w:pict>
          </mc:Fallback>
        </mc:AlternateContent>
      </w:r>
      <w:r w:rsidR="00E42284">
        <w:rPr>
          <w:noProof/>
        </w:rPr>
        <mc:AlternateContent>
          <mc:Choice Requires="wps">
            <w:drawing>
              <wp:anchor distT="0" distB="0" distL="114300" distR="114300" simplePos="0" relativeHeight="251658405" behindDoc="0" locked="0" layoutInCell="1" allowOverlap="1" wp14:anchorId="06A49C37" wp14:editId="18841DE9">
                <wp:simplePos x="0" y="0"/>
                <wp:positionH relativeFrom="column">
                  <wp:posOffset>3020291</wp:posOffset>
                </wp:positionH>
                <wp:positionV relativeFrom="paragraph">
                  <wp:posOffset>835025</wp:posOffset>
                </wp:positionV>
                <wp:extent cx="914400" cy="420986"/>
                <wp:effectExtent l="0" t="0" r="0" b="0"/>
                <wp:wrapNone/>
                <wp:docPr id="1730025785" name="Text Box 1730025785"/>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51152A16" w14:textId="79C4989E" w:rsidR="00E42284" w:rsidRPr="00560EB2" w:rsidRDefault="00E42284" w:rsidP="00E42284">
                            <w:pPr>
                              <w:rPr>
                                <w:color w:val="FF0000"/>
                              </w:rPr>
                            </w:pPr>
                            <w:r w:rsidRPr="00560EB2">
                              <w:rPr>
                                <w:color w:val="FF0000"/>
                              </w:rPr>
                              <w:t>(</w:t>
                            </w:r>
                            <w:r>
                              <w:rPr>
                                <w:color w:val="FF0000"/>
                              </w:rPr>
                              <w:t>6</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49C37" id="Text Box 1730025785" o:spid="_x0000_s1195" type="#_x0000_t202" style="position:absolute;margin-left:237.8pt;margin-top:65.75pt;width:1in;height:33.15pt;z-index:25165840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" filled="f" stroked="f" strokeweight=".5pt">
                <v:textbox>
                  <w:txbxContent>
                    <w:p w14:paraId="51152A16" w14:textId="79C4989E" w:rsidR="00E42284" w:rsidRPr="00560EB2" w:rsidRDefault="00E42284" w:rsidP="00E42284">
                      <w:pPr>
                        <w:rPr>
                          <w:color w:val="FF0000"/>
                        </w:rPr>
                      </w:pPr>
                      <w:r w:rsidRPr="00560EB2">
                        <w:rPr>
                          <w:color w:val="FF0000"/>
                        </w:rPr>
                        <w:t>(</w:t>
                      </w:r>
                      <w:r>
                        <w:rPr>
                          <w:color w:val="FF0000"/>
                        </w:rPr>
                        <w:t>6</w:t>
                      </w:r>
                      <w:r w:rsidRPr="00560EB2">
                        <w:rPr>
                          <w:color w:val="FF0000"/>
                        </w:rPr>
                        <w:t>)</w:t>
                      </w:r>
                    </w:p>
                  </w:txbxContent>
                </v:textbox>
              </v:shape>
            </w:pict>
          </mc:Fallback>
        </mc:AlternateContent>
      </w:r>
      <w:r w:rsidR="00E42284">
        <w:rPr>
          <w:noProof/>
        </w:rPr>
        <mc:AlternateContent>
          <mc:Choice Requires="wps">
            <w:drawing>
              <wp:anchor distT="0" distB="0" distL="114300" distR="114300" simplePos="0" relativeHeight="251658404" behindDoc="0" locked="0" layoutInCell="1" allowOverlap="1" wp14:anchorId="51A20974" wp14:editId="44DC92CA">
                <wp:simplePos x="0" y="0"/>
                <wp:positionH relativeFrom="column">
                  <wp:posOffset>2417618</wp:posOffset>
                </wp:positionH>
                <wp:positionV relativeFrom="paragraph">
                  <wp:posOffset>890443</wp:posOffset>
                </wp:positionV>
                <wp:extent cx="914400" cy="420986"/>
                <wp:effectExtent l="0" t="0" r="0" b="0"/>
                <wp:wrapNone/>
                <wp:docPr id="1730025784" name="Text Box 1730025784"/>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6B150F1A" w14:textId="382417F0" w:rsidR="00E42284" w:rsidRPr="00560EB2" w:rsidRDefault="00E42284" w:rsidP="00E42284">
                            <w:pPr>
                              <w:rPr>
                                <w:color w:val="FF0000"/>
                              </w:rPr>
                            </w:pPr>
                            <w:r w:rsidRPr="00560EB2">
                              <w:rPr>
                                <w:color w:val="FF0000"/>
                              </w:rPr>
                              <w:t>(</w:t>
                            </w:r>
                            <w:r>
                              <w:rPr>
                                <w:color w:val="FF0000"/>
                              </w:rPr>
                              <w:t>5</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A20974" id="Text Box 1730025784" o:spid="_x0000_s1196" type="#_x0000_t202" style="position:absolute;margin-left:190.35pt;margin-top:70.1pt;width:1in;height:33.15pt;z-index:2516584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" filled="f" stroked="f" strokeweight=".5pt">
                <v:textbox>
                  <w:txbxContent>
                    <w:p w14:paraId="6B150F1A" w14:textId="382417F0" w:rsidR="00E42284" w:rsidRPr="00560EB2" w:rsidRDefault="00E42284" w:rsidP="00E42284">
                      <w:pPr>
                        <w:rPr>
                          <w:color w:val="FF0000"/>
                        </w:rPr>
                      </w:pPr>
                      <w:r w:rsidRPr="00560EB2">
                        <w:rPr>
                          <w:color w:val="FF0000"/>
                        </w:rPr>
                        <w:t>(</w:t>
                      </w:r>
                      <w:r>
                        <w:rPr>
                          <w:color w:val="FF0000"/>
                        </w:rPr>
                        <w:t>5</w:t>
                      </w:r>
                      <w:r w:rsidRPr="00560EB2">
                        <w:rPr>
                          <w:color w:val="FF0000"/>
                        </w:rPr>
                        <w:t>)</w:t>
                      </w:r>
                    </w:p>
                  </w:txbxContent>
                </v:textbox>
              </v:shape>
            </w:pict>
          </mc:Fallback>
        </mc:AlternateContent>
      </w:r>
      <w:r w:rsidR="00E42284">
        <w:rPr>
          <w:noProof/>
        </w:rPr>
        <mc:AlternateContent>
          <mc:Choice Requires="wps">
            <w:drawing>
              <wp:anchor distT="0" distB="0" distL="114300" distR="114300" simplePos="0" relativeHeight="251658403" behindDoc="0" locked="0" layoutInCell="1" allowOverlap="1" wp14:anchorId="257F385B" wp14:editId="3FEDDA8F">
                <wp:simplePos x="0" y="0"/>
                <wp:positionH relativeFrom="column">
                  <wp:posOffset>1932709</wp:posOffset>
                </wp:positionH>
                <wp:positionV relativeFrom="paragraph">
                  <wp:posOffset>724189</wp:posOffset>
                </wp:positionV>
                <wp:extent cx="914400" cy="420986"/>
                <wp:effectExtent l="0" t="0" r="0" b="0"/>
                <wp:wrapNone/>
                <wp:docPr id="1730025783" name="Text Box 1730025783"/>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1C99C71B" w14:textId="7DBA2916" w:rsidR="00E42284" w:rsidRPr="00560EB2" w:rsidRDefault="00E42284" w:rsidP="00E42284">
                            <w:pPr>
                              <w:rPr>
                                <w:color w:val="FF0000"/>
                              </w:rPr>
                            </w:pPr>
                            <w:r w:rsidRPr="00560EB2">
                              <w:rPr>
                                <w:color w:val="FF0000"/>
                              </w:rPr>
                              <w:t>(</w:t>
                            </w:r>
                            <w:r>
                              <w:rPr>
                                <w:color w:val="FF0000"/>
                              </w:rPr>
                              <w:t>4</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7F385B" id="Text Box 1730025783" o:spid="_x0000_s1197" type="#_x0000_t202" style="position:absolute;margin-left:152.2pt;margin-top:57pt;width:1in;height:33.15pt;z-index:25165840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" filled="f" stroked="f" strokeweight=".5pt">
                <v:textbox>
                  <w:txbxContent>
                    <w:p w14:paraId="1C99C71B" w14:textId="7DBA2916" w:rsidR="00E42284" w:rsidRPr="00560EB2" w:rsidRDefault="00E42284" w:rsidP="00E42284">
                      <w:pPr>
                        <w:rPr>
                          <w:color w:val="FF0000"/>
                        </w:rPr>
                      </w:pPr>
                      <w:r w:rsidRPr="00560EB2">
                        <w:rPr>
                          <w:color w:val="FF0000"/>
                        </w:rPr>
                        <w:t>(</w:t>
                      </w:r>
                      <w:r>
                        <w:rPr>
                          <w:color w:val="FF0000"/>
                        </w:rPr>
                        <w:t>4</w:t>
                      </w:r>
                      <w:r w:rsidRPr="00560EB2">
                        <w:rPr>
                          <w:color w:val="FF0000"/>
                        </w:rPr>
                        <w:t>)</w:t>
                      </w:r>
                    </w:p>
                  </w:txbxContent>
                </v:textbox>
              </v:shape>
            </w:pict>
          </mc:Fallback>
        </mc:AlternateContent>
      </w:r>
      <w:r w:rsidR="00E42284">
        <w:rPr>
          <w:noProof/>
        </w:rPr>
        <mc:AlternateContent>
          <mc:Choice Requires="wps">
            <w:drawing>
              <wp:anchor distT="0" distB="0" distL="114300" distR="114300" simplePos="0" relativeHeight="251658402" behindDoc="0" locked="0" layoutInCell="1" allowOverlap="1" wp14:anchorId="5FC9D945" wp14:editId="73B0885B">
                <wp:simplePos x="0" y="0"/>
                <wp:positionH relativeFrom="column">
                  <wp:posOffset>5804939</wp:posOffset>
                </wp:positionH>
                <wp:positionV relativeFrom="paragraph">
                  <wp:posOffset>486237</wp:posOffset>
                </wp:positionV>
                <wp:extent cx="914400" cy="420986"/>
                <wp:effectExtent l="0" t="0" r="0" b="0"/>
                <wp:wrapNone/>
                <wp:docPr id="1730025782" name="Text Box 1730025782"/>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299E9BBE" w14:textId="08FBE679" w:rsidR="00E42284" w:rsidRPr="00560EB2" w:rsidRDefault="00E42284" w:rsidP="00E42284">
                            <w:pPr>
                              <w:rPr>
                                <w:color w:val="FF0000"/>
                              </w:rPr>
                            </w:pPr>
                            <w:r w:rsidRPr="00560EB2">
                              <w:rPr>
                                <w:color w:val="FF0000"/>
                              </w:rPr>
                              <w:t>(</w:t>
                            </w:r>
                            <w:r>
                              <w:rPr>
                                <w:color w:val="FF0000"/>
                              </w:rPr>
                              <w:t>3</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9D945" id="Text Box 1730025782" o:spid="_x0000_s1198" type="#_x0000_t202" style="position:absolute;margin-left:457.1pt;margin-top:38.3pt;width:1in;height:33.15pt;z-index:25165840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" filled="f" stroked="f" strokeweight=".5pt">
                <v:textbox>
                  <w:txbxContent>
                    <w:p w14:paraId="299E9BBE" w14:textId="08FBE679" w:rsidR="00E42284" w:rsidRPr="00560EB2" w:rsidRDefault="00E42284" w:rsidP="00E42284">
                      <w:pPr>
                        <w:rPr>
                          <w:color w:val="FF0000"/>
                        </w:rPr>
                      </w:pPr>
                      <w:r w:rsidRPr="00560EB2">
                        <w:rPr>
                          <w:color w:val="FF0000"/>
                        </w:rPr>
                        <w:t>(</w:t>
                      </w:r>
                      <w:r>
                        <w:rPr>
                          <w:color w:val="FF0000"/>
                        </w:rPr>
                        <w:t>3</w:t>
                      </w:r>
                      <w:r w:rsidRPr="00560EB2">
                        <w:rPr>
                          <w:color w:val="FF0000"/>
                        </w:rPr>
                        <w:t>)</w:t>
                      </w:r>
                    </w:p>
                  </w:txbxContent>
                </v:textbox>
              </v:shape>
            </w:pict>
          </mc:Fallback>
        </mc:AlternateContent>
      </w:r>
      <w:r w:rsidR="00E42284">
        <w:rPr>
          <w:noProof/>
        </w:rPr>
        <mc:AlternateContent>
          <mc:Choice Requires="wps">
            <w:drawing>
              <wp:anchor distT="0" distB="0" distL="114300" distR="114300" simplePos="0" relativeHeight="251658401" behindDoc="0" locked="0" layoutInCell="1" allowOverlap="1" wp14:anchorId="4DBD2760" wp14:editId="6E521C5F">
                <wp:simplePos x="0" y="0"/>
                <wp:positionH relativeFrom="column">
                  <wp:posOffset>3877310</wp:posOffset>
                </wp:positionH>
                <wp:positionV relativeFrom="paragraph">
                  <wp:posOffset>484505</wp:posOffset>
                </wp:positionV>
                <wp:extent cx="914400" cy="420986"/>
                <wp:effectExtent l="0" t="0" r="0" b="0"/>
                <wp:wrapNone/>
                <wp:docPr id="1730025781" name="Text Box 1730025781"/>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2BB18C9D" w14:textId="1E333C29" w:rsidR="00E42284" w:rsidRPr="00560EB2" w:rsidRDefault="00E42284" w:rsidP="00E42284">
                            <w:pPr>
                              <w:rPr>
                                <w:color w:val="FF0000"/>
                              </w:rPr>
                            </w:pPr>
                            <w:r w:rsidRPr="00560EB2">
                              <w:rPr>
                                <w:color w:val="FF0000"/>
                              </w:rPr>
                              <w:t>(</w:t>
                            </w:r>
                            <w:r>
                              <w:rPr>
                                <w:color w:val="FF0000"/>
                              </w:rPr>
                              <w:t>2</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D2760" id="Text Box 1730025781" o:spid="_x0000_s1199" type="#_x0000_t202" style="position:absolute;margin-left:305.3pt;margin-top:38.15pt;width:1in;height:33.15pt;z-index:25165840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" filled="f" stroked="f" strokeweight=".5pt">
                <v:textbox>
                  <w:txbxContent>
                    <w:p w14:paraId="2BB18C9D" w14:textId="1E333C29" w:rsidR="00E42284" w:rsidRPr="00560EB2" w:rsidRDefault="00E42284" w:rsidP="00E42284">
                      <w:pPr>
                        <w:rPr>
                          <w:color w:val="FF0000"/>
                        </w:rPr>
                      </w:pPr>
                      <w:r w:rsidRPr="00560EB2">
                        <w:rPr>
                          <w:color w:val="FF0000"/>
                        </w:rPr>
                        <w:t>(</w:t>
                      </w:r>
                      <w:r>
                        <w:rPr>
                          <w:color w:val="FF0000"/>
                        </w:rPr>
                        <w:t>2</w:t>
                      </w:r>
                      <w:r w:rsidRPr="00560EB2">
                        <w:rPr>
                          <w:color w:val="FF0000"/>
                        </w:rPr>
                        <w:t>)</w:t>
                      </w:r>
                    </w:p>
                  </w:txbxContent>
                </v:textbox>
              </v:shape>
            </w:pict>
          </mc:Fallback>
        </mc:AlternateContent>
      </w:r>
      <w:r w:rsidR="00E42284">
        <w:rPr>
          <w:noProof/>
        </w:rPr>
        <mc:AlternateContent>
          <mc:Choice Requires="wps">
            <w:drawing>
              <wp:anchor distT="0" distB="0" distL="114300" distR="114300" simplePos="0" relativeHeight="251658400" behindDoc="0" locked="0" layoutInCell="1" allowOverlap="1" wp14:anchorId="1AB17C8E" wp14:editId="4E8776B5">
                <wp:simplePos x="0" y="0"/>
                <wp:positionH relativeFrom="column">
                  <wp:posOffset>2473960</wp:posOffset>
                </wp:positionH>
                <wp:positionV relativeFrom="paragraph">
                  <wp:posOffset>499745</wp:posOffset>
                </wp:positionV>
                <wp:extent cx="914400" cy="420986"/>
                <wp:effectExtent l="0" t="0" r="0" b="0"/>
                <wp:wrapNone/>
                <wp:docPr id="1730025780" name="Text Box 1730025780"/>
                <wp:cNvGraphicFramePr/>
                <a:graphic xmlns:a="http://schemas.openxmlformats.org/drawingml/2006/main">
                  <a:graphicData uri="http://schemas.microsoft.com/office/word/2010/wordprocessingShape">
                    <wps:wsp>
                      <wps:cNvSpPr txBox="1"/>
                      <wps:spPr>
                        <a:xfrm>
                          <a:off x="0" y="0"/>
                          <a:ext cx="914400" cy="420986"/>
                        </a:xfrm>
                        <a:prstGeom prst="rect">
                          <a:avLst/>
                        </a:prstGeom>
                        <a:noFill/>
                        <a:ln w="6350">
                          <a:noFill/>
                        </a:ln>
                      </wps:spPr>
                      <wps:txbx>
                        <w:txbxContent>
                          <w:p w14:paraId="73384CB3" w14:textId="77777777" w:rsidR="00E42284" w:rsidRPr="00560EB2" w:rsidRDefault="00E42284" w:rsidP="00E42284">
                            <w:pPr>
                              <w:rPr>
                                <w:color w:val="FF0000"/>
                              </w:rPr>
                            </w:pPr>
                            <w:r w:rsidRPr="00560EB2">
                              <w:rPr>
                                <w:color w:val="FF0000"/>
                              </w:rPr>
                              <w:t>(</w:t>
                            </w:r>
                            <w:r>
                              <w:rPr>
                                <w:color w:val="FF0000"/>
                              </w:rPr>
                              <w:t>1</w:t>
                            </w:r>
                            <w:r w:rsidRPr="00560EB2">
                              <w:rPr>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B17C8E" id="Text Box 1730025780" o:spid="_x0000_s1200" type="#_x0000_t202" style="position:absolute;margin-left:194.8pt;margin-top:39.35pt;width:1in;height:33.15pt;z-index:251658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" filled="f" stroked="f" strokeweight=".5pt">
                <v:textbox>
                  <w:txbxContent>
                    <w:p w14:paraId="73384CB3" w14:textId="77777777" w:rsidR="00E42284" w:rsidRPr="00560EB2" w:rsidRDefault="00E42284" w:rsidP="00E42284">
                      <w:pPr>
                        <w:rPr>
                          <w:color w:val="FF0000"/>
                        </w:rPr>
                      </w:pPr>
                      <w:r w:rsidRPr="00560EB2">
                        <w:rPr>
                          <w:color w:val="FF0000"/>
                        </w:rPr>
                        <w:t>(</w:t>
                      </w:r>
                      <w:r>
                        <w:rPr>
                          <w:color w:val="FF0000"/>
                        </w:rPr>
                        <w:t>1</w:t>
                      </w:r>
                      <w:r w:rsidRPr="00560EB2">
                        <w:rPr>
                          <w:color w:val="FF0000"/>
                        </w:rPr>
                        <w:t>)</w:t>
                      </w:r>
                    </w:p>
                  </w:txbxContent>
                </v:textbox>
              </v:shape>
            </w:pict>
          </mc:Fallback>
        </mc:AlternateContent>
      </w:r>
      <w:r w:rsidR="00E42284">
        <w:rPr>
          <w:noProof/>
        </w:rPr>
        <mc:AlternateContent>
          <mc:Choice Requires="wps">
            <w:drawing>
              <wp:anchor distT="0" distB="0" distL="114300" distR="114300" simplePos="0" relativeHeight="251658399" behindDoc="0" locked="0" layoutInCell="1" allowOverlap="1" wp14:anchorId="4468A863" wp14:editId="74CE626B">
                <wp:simplePos x="0" y="0"/>
                <wp:positionH relativeFrom="margin">
                  <wp:align>left</wp:align>
                </wp:positionH>
                <wp:positionV relativeFrom="paragraph">
                  <wp:posOffset>327025</wp:posOffset>
                </wp:positionV>
                <wp:extent cx="985158" cy="3238500"/>
                <wp:effectExtent l="0" t="0" r="24765" b="19050"/>
                <wp:wrapNone/>
                <wp:docPr id="1730025779" name="Rectangles 23"/>
                <wp:cNvGraphicFramePr/>
                <a:graphic xmlns:a="http://schemas.openxmlformats.org/drawingml/2006/main">
                  <a:graphicData uri="http://schemas.microsoft.com/office/word/2010/wordprocessingShape">
                    <wps:wsp>
                      <wps:cNvSpPr/>
                      <wps:spPr>
                        <a:xfrm>
                          <a:off x="0" y="0"/>
                          <a:ext cx="985158" cy="323850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152AAC59" w14:textId="77777777" w:rsidR="00E42284" w:rsidRDefault="00E42284" w:rsidP="00E42284">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468A863" id="_x0000_s1201" style="position:absolute;margin-left:0;margin-top:25.75pt;width:77.55pt;height:255pt;z-index:25165839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" filled="f" strokecolor="red" strokeweight="1pt">
                <v:textbox>
                  <w:txbxContent>
                    <w:p w14:paraId="152AAC59" w14:textId="77777777" w:rsidR="00E42284" w:rsidRDefault="00E42284" w:rsidP="00E42284">
                      <w:pPr>
                        <w:jc w:val="center"/>
                        <w:rPr>
                          <w:color w:val="FFFFFF" w:themeColor="background1"/>
                        </w:rPr>
                      </w:pPr>
                    </w:p>
                  </w:txbxContent>
                </v:textbox>
                <w10:wrap anchorx="margin"/>
              </v:rect>
            </w:pict>
          </mc:Fallback>
        </mc:AlternateContent>
      </w:r>
      <w:r w:rsidR="003A40DD">
        <w:rPr>
          <w:noProof/>
        </w:rPr>
        <w:drawing>
          <wp:inline distT="0" distB="0" distL="0" distR="0" wp14:anchorId="1AB412A0" wp14:editId="5BCD6890">
            <wp:extent cx="6511925" cy="3555365"/>
            <wp:effectExtent l="0" t="0" r="3175" b="6985"/>
            <wp:docPr id="1730025776" name="Picture 1730025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11925" cy="3555365"/>
                    </a:xfrm>
                    <a:prstGeom prst="rect">
                      <a:avLst/>
                    </a:prstGeom>
                    <a:noFill/>
                    <a:ln>
                      <a:noFill/>
                    </a:ln>
                  </pic:spPr>
                </pic:pic>
              </a:graphicData>
            </a:graphic>
          </wp:inline>
        </w:drawing>
      </w:r>
    </w:p>
    <w:p w14:paraId="6EB9C3F4" w14:textId="2D4AA48F" w:rsidR="00437622" w:rsidRPr="00DE3B24" w:rsidRDefault="00437622" w:rsidP="00553BB8">
      <w:pPr>
        <w:spacing w:line="360" w:lineRule="auto"/>
      </w:pPr>
    </w:p>
    <w:p w14:paraId="3E3A9F1B" w14:textId="28B30A60" w:rsidR="0062692E" w:rsidRPr="00EF2A9D" w:rsidRDefault="0062692E" w:rsidP="0062692E">
      <w:pPr>
        <w:pStyle w:val="HINHANH"/>
      </w:pPr>
      <w:bookmarkStart w:id="104" w:name="_Toc180956003"/>
      <w:r w:rsidRPr="00235D0B">
        <w:t>Hình 3</w:t>
      </w:r>
      <w:r>
        <w:t>.16</w:t>
      </w:r>
      <w:r w:rsidRPr="00235D0B">
        <w:t xml:space="preserve">: Màn hình </w:t>
      </w:r>
      <w:r>
        <w:t>Thêm mới phiếu nhập hàng</w:t>
      </w:r>
      <w:bookmarkEnd w:id="104"/>
    </w:p>
    <w:p w14:paraId="69F6A4D3" w14:textId="3827A7C9" w:rsidR="0062692E" w:rsidRPr="00A03ACA" w:rsidRDefault="0062692E" w:rsidP="0062692E">
      <w:pPr>
        <w:pStyle w:val="ListParagraph"/>
        <w:numPr>
          <w:ilvl w:val="0"/>
          <w:numId w:val="8"/>
        </w:numPr>
        <w:spacing w:after="120" w:line="360" w:lineRule="auto"/>
        <w:jc w:val="both"/>
        <w:rPr>
          <w:rFonts w:ascii="Times New Roman" w:hAnsi="Times New Roman" w:cs="Times New Roman"/>
          <w:sz w:val="26"/>
          <w:szCs w:val="26"/>
        </w:rPr>
      </w:pPr>
      <w:r w:rsidRPr="00A03ACA">
        <w:rPr>
          <w:rFonts w:ascii="Times New Roman" w:hAnsi="Times New Roman" w:cs="Times New Roman"/>
          <w:bCs/>
          <w:sz w:val="26"/>
          <w:szCs w:val="26"/>
          <w:lang w:val="vi-VN"/>
        </w:rPr>
        <w:t xml:space="preserve">Chức năng: </w:t>
      </w:r>
      <w:r>
        <w:rPr>
          <w:rFonts w:ascii="Times New Roman" w:hAnsi="Times New Roman" w:cs="Times New Roman"/>
          <w:sz w:val="26"/>
          <w:szCs w:val="26"/>
        </w:rPr>
        <w:t xml:space="preserve">cho phép nhân viên </w:t>
      </w:r>
      <w:r w:rsidR="000F75DF">
        <w:rPr>
          <w:rFonts w:ascii="Times New Roman" w:hAnsi="Times New Roman" w:cs="Times New Roman"/>
          <w:sz w:val="26"/>
          <w:szCs w:val="26"/>
        </w:rPr>
        <w:t>thêm mới một phiếu nhập</w:t>
      </w:r>
      <w:r>
        <w:rPr>
          <w:rFonts w:ascii="Times New Roman" w:hAnsi="Times New Roman" w:cs="Times New Roman"/>
          <w:sz w:val="26"/>
          <w:szCs w:val="26"/>
        </w:rPr>
        <w:t xml:space="preserve"> hàng </w:t>
      </w:r>
      <w:r w:rsidR="000F75DF">
        <w:rPr>
          <w:rFonts w:ascii="Times New Roman" w:hAnsi="Times New Roman" w:cs="Times New Roman"/>
          <w:sz w:val="26"/>
          <w:szCs w:val="26"/>
        </w:rPr>
        <w:t>vào hệ thống</w:t>
      </w:r>
      <w:r>
        <w:rPr>
          <w:rFonts w:ascii="Times New Roman" w:hAnsi="Times New Roman" w:cs="Times New Roman"/>
          <w:sz w:val="26"/>
          <w:szCs w:val="26"/>
        </w:rPr>
        <w:t xml:space="preserve"> </w:t>
      </w:r>
      <w:r w:rsidRPr="00A03ACA">
        <w:rPr>
          <w:rFonts w:ascii="Times New Roman" w:hAnsi="Times New Roman" w:cs="Times New Roman"/>
          <w:sz w:val="26"/>
          <w:szCs w:val="26"/>
        </w:rPr>
        <w:t>.</w:t>
      </w:r>
    </w:p>
    <w:p w14:paraId="361E2093" w14:textId="73074508" w:rsidR="0062692E" w:rsidRPr="00280EA0" w:rsidRDefault="0062692E" w:rsidP="0062692E">
      <w:pPr>
        <w:pStyle w:val="ListParagraph"/>
        <w:numPr>
          <w:ilvl w:val="0"/>
          <w:numId w:val="8"/>
        </w:numPr>
        <w:spacing w:after="120"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Mô tả: </w:t>
      </w:r>
    </w:p>
    <w:p w14:paraId="3CD46CC9" w14:textId="383F9CBA" w:rsidR="0062692E" w:rsidRPr="00956786" w:rsidRDefault="0062692E" w:rsidP="000F75DF">
      <w:pPr>
        <w:pStyle w:val="ListParagraph"/>
        <w:numPr>
          <w:ilvl w:val="0"/>
          <w:numId w:val="49"/>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Nhân viên: là nhân viên đang trong ca làm sử dụng ứng dụng quản lý hiệu thuốc MEDKIT</w:t>
      </w:r>
      <w:r w:rsidR="008147C8">
        <w:rPr>
          <w:rFonts w:ascii="Times New Roman" w:hAnsi="Times New Roman" w:cs="Times New Roman"/>
          <w:bCs/>
          <w:sz w:val="26"/>
          <w:szCs w:val="26"/>
        </w:rPr>
        <w:t xml:space="preserve"> </w:t>
      </w:r>
      <w:r w:rsidR="008147C8">
        <w:rPr>
          <w:rFonts w:ascii="Times New Roman" w:hAnsi="Times New Roman" w:cs="Times New Roman"/>
          <w:bCs/>
          <w:sz w:val="26"/>
          <w:szCs w:val="26"/>
        </w:rPr>
        <w:t>không được phép chỉnh sửa</w:t>
      </w:r>
      <w:r w:rsidR="008147C8" w:rsidRPr="000F75DF">
        <w:rPr>
          <w:rFonts w:ascii="Times New Roman" w:hAnsi="Times New Roman" w:cs="Times New Roman"/>
          <w:bCs/>
          <w:sz w:val="26"/>
          <w:szCs w:val="26"/>
        </w:rPr>
        <w:t>.</w:t>
      </w:r>
    </w:p>
    <w:p w14:paraId="3C5E3C80" w14:textId="0ED53A3F" w:rsidR="0062692E" w:rsidRPr="003A04CA" w:rsidRDefault="0062692E" w:rsidP="000F75DF">
      <w:pPr>
        <w:pStyle w:val="ListParagraph"/>
        <w:numPr>
          <w:ilvl w:val="0"/>
          <w:numId w:val="49"/>
        </w:numPr>
        <w:tabs>
          <w:tab w:val="left" w:pos="1120"/>
        </w:tabs>
        <w:spacing w:after="120" w:line="360" w:lineRule="auto"/>
        <w:jc w:val="both"/>
        <w:rPr>
          <w:rFonts w:ascii="Times New Roman" w:hAnsi="Times New Roman" w:cs="Times New Roman"/>
          <w:bCs/>
          <w:sz w:val="26"/>
          <w:szCs w:val="26"/>
          <w:lang w:val="vi-VN"/>
        </w:rPr>
      </w:pPr>
      <w:r w:rsidRPr="000F75DF">
        <w:rPr>
          <w:rFonts w:ascii="Times New Roman" w:hAnsi="Times New Roman" w:cs="Times New Roman"/>
          <w:bCs/>
          <w:sz w:val="26"/>
          <w:szCs w:val="26"/>
        </w:rPr>
        <w:t xml:space="preserve">Mã </w:t>
      </w:r>
      <w:r w:rsidR="0007331A">
        <w:rPr>
          <w:rFonts w:ascii="Times New Roman" w:hAnsi="Times New Roman" w:cs="Times New Roman"/>
          <w:bCs/>
          <w:sz w:val="26"/>
          <w:szCs w:val="26"/>
        </w:rPr>
        <w:t>phiếu nhập</w:t>
      </w:r>
      <w:r w:rsidRPr="000F75DF">
        <w:rPr>
          <w:rFonts w:ascii="Times New Roman" w:hAnsi="Times New Roman" w:cs="Times New Roman"/>
          <w:bCs/>
          <w:sz w:val="26"/>
          <w:szCs w:val="26"/>
        </w:rPr>
        <w:t xml:space="preserve">: </w:t>
      </w:r>
      <w:r w:rsidR="0007331A">
        <w:rPr>
          <w:rFonts w:ascii="Times New Roman" w:hAnsi="Times New Roman" w:cs="Times New Roman"/>
          <w:bCs/>
          <w:sz w:val="26"/>
          <w:szCs w:val="26"/>
        </w:rPr>
        <w:t xml:space="preserve">kí tự mặc định là PN (phiếu nhập) kèm theo sau đó </w:t>
      </w:r>
      <w:r w:rsidRPr="000F75DF">
        <w:rPr>
          <w:rFonts w:ascii="Times New Roman" w:hAnsi="Times New Roman" w:cs="Times New Roman"/>
          <w:bCs/>
          <w:sz w:val="26"/>
          <w:szCs w:val="26"/>
        </w:rPr>
        <w:t>là</w:t>
      </w:r>
      <w:r w:rsidR="0007331A">
        <w:rPr>
          <w:rFonts w:ascii="Times New Roman" w:hAnsi="Times New Roman" w:cs="Times New Roman"/>
          <w:bCs/>
          <w:sz w:val="26"/>
          <w:szCs w:val="26"/>
        </w:rPr>
        <w:t xml:space="preserve"> số</w:t>
      </w:r>
      <w:r w:rsidRPr="000F75DF">
        <w:rPr>
          <w:rFonts w:ascii="Times New Roman" w:hAnsi="Times New Roman" w:cs="Times New Roman"/>
          <w:bCs/>
          <w:sz w:val="26"/>
          <w:szCs w:val="26"/>
        </w:rPr>
        <w:t xml:space="preserve"> hệ thống tự động phát sinh</w:t>
      </w:r>
      <w:r w:rsidR="008147C8">
        <w:rPr>
          <w:rFonts w:ascii="Times New Roman" w:hAnsi="Times New Roman" w:cs="Times New Roman"/>
          <w:bCs/>
          <w:sz w:val="26"/>
          <w:szCs w:val="26"/>
        </w:rPr>
        <w:t>, không được phép chỉnh sửa</w:t>
      </w:r>
      <w:r w:rsidRPr="000F75DF">
        <w:rPr>
          <w:rFonts w:ascii="Times New Roman" w:hAnsi="Times New Roman" w:cs="Times New Roman"/>
          <w:bCs/>
          <w:sz w:val="26"/>
          <w:szCs w:val="26"/>
        </w:rPr>
        <w:t>.</w:t>
      </w:r>
    </w:p>
    <w:p w14:paraId="0643E068" w14:textId="7960DF59" w:rsidR="0062692E" w:rsidRPr="0032057E" w:rsidRDefault="0062692E" w:rsidP="000F75DF">
      <w:pPr>
        <w:pStyle w:val="ListParagraph"/>
        <w:numPr>
          <w:ilvl w:val="0"/>
          <w:numId w:val="49"/>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bCs/>
          <w:sz w:val="26"/>
          <w:szCs w:val="26"/>
        </w:rPr>
        <w:t>Ngày tạo là mặc định ngày giờ tại thời điểm hiện tại, không cho phép chỉnh sửa</w:t>
      </w:r>
      <w:r w:rsidR="00B50B14">
        <w:rPr>
          <w:rFonts w:ascii="Times New Roman" w:hAnsi="Times New Roman" w:cs="Times New Roman"/>
          <w:bCs/>
          <w:sz w:val="26"/>
          <w:szCs w:val="26"/>
        </w:rPr>
        <w:t>, không được phép chỉnh sửa</w:t>
      </w:r>
      <w:r>
        <w:rPr>
          <w:rFonts w:ascii="Times New Roman" w:hAnsi="Times New Roman" w:cs="Times New Roman"/>
          <w:bCs/>
          <w:sz w:val="26"/>
          <w:szCs w:val="26"/>
        </w:rPr>
        <w:t>.</w:t>
      </w:r>
    </w:p>
    <w:p w14:paraId="7504AA74" w14:textId="6C803476" w:rsidR="0062692E" w:rsidRPr="00613D13" w:rsidRDefault="0062692E" w:rsidP="000F75DF">
      <w:pPr>
        <w:pStyle w:val="ListParagraph"/>
        <w:numPr>
          <w:ilvl w:val="0"/>
          <w:numId w:val="49"/>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sz w:val="26"/>
          <w:szCs w:val="26"/>
        </w:rPr>
        <w:t>Mã sản phẩm: là mã của thuốc hoặc thiết bị y tế được lấy từ nhãn dán trên sản phẩm đó.</w:t>
      </w:r>
    </w:p>
    <w:p w14:paraId="4F0C1894" w14:textId="24326929" w:rsidR="0062692E" w:rsidRPr="00B841C6" w:rsidRDefault="0062692E" w:rsidP="000F75DF">
      <w:pPr>
        <w:pStyle w:val="ListParagraph"/>
        <w:numPr>
          <w:ilvl w:val="0"/>
          <w:numId w:val="49"/>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sz w:val="26"/>
          <w:szCs w:val="26"/>
        </w:rPr>
        <w:lastRenderedPageBreak/>
        <w:t>Số lượng: để nhập số lượng của sản phẩm, có thể điều chỉnh lên xuống để tăng hoặc giảm số lượng.</w:t>
      </w:r>
    </w:p>
    <w:p w14:paraId="360798DB" w14:textId="3FE5821B" w:rsidR="00B841C6" w:rsidRPr="006D5072" w:rsidRDefault="00571796" w:rsidP="000F75DF">
      <w:pPr>
        <w:pStyle w:val="ListParagraph"/>
        <w:numPr>
          <w:ilvl w:val="0"/>
          <w:numId w:val="49"/>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sz w:val="26"/>
          <w:szCs w:val="26"/>
        </w:rPr>
        <w:t xml:space="preserve">Loại sản phẩm: là combo box sẽ lấy </w:t>
      </w:r>
      <w:r w:rsidR="008E1EFC">
        <w:rPr>
          <w:rFonts w:ascii="Times New Roman" w:hAnsi="Times New Roman" w:cs="Times New Roman"/>
          <w:sz w:val="26"/>
          <w:szCs w:val="26"/>
        </w:rPr>
        <w:t>từ sản phẩm.</w:t>
      </w:r>
    </w:p>
    <w:p w14:paraId="1E17CA19" w14:textId="59458552" w:rsidR="0062692E" w:rsidRPr="00AD0A6F" w:rsidRDefault="0062692E" w:rsidP="000F75DF">
      <w:pPr>
        <w:pStyle w:val="ListParagraph"/>
        <w:numPr>
          <w:ilvl w:val="0"/>
          <w:numId w:val="49"/>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sz w:val="26"/>
          <w:szCs w:val="26"/>
        </w:rPr>
        <w:t>Đơn vị: là combo box để chọn theo: viên, vỉ, hộp, chai, ống, gói</w:t>
      </w:r>
      <w:r>
        <w:rPr>
          <w:rFonts w:ascii="Times New Roman" w:hAnsi="Times New Roman" w:cs="Times New Roman"/>
          <w:bCs/>
          <w:sz w:val="26"/>
          <w:szCs w:val="26"/>
        </w:rPr>
        <w:t xml:space="preserve">. </w:t>
      </w:r>
    </w:p>
    <w:p w14:paraId="11B0DCE1" w14:textId="33789920" w:rsidR="0062692E" w:rsidRPr="00AD0A6F" w:rsidRDefault="0062692E" w:rsidP="000F75DF">
      <w:pPr>
        <w:pStyle w:val="ListParagraph"/>
        <w:numPr>
          <w:ilvl w:val="0"/>
          <w:numId w:val="49"/>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sz w:val="26"/>
          <w:szCs w:val="26"/>
        </w:rPr>
        <w:t>Liều lượng: là combo box để chọn liều lượng thuốc uống tùy theo từng loại thuốc nhất định</w:t>
      </w:r>
      <w:r>
        <w:rPr>
          <w:rFonts w:ascii="Times New Roman" w:hAnsi="Times New Roman" w:cs="Times New Roman"/>
          <w:bCs/>
          <w:sz w:val="26"/>
          <w:szCs w:val="26"/>
        </w:rPr>
        <w:t>.</w:t>
      </w:r>
    </w:p>
    <w:p w14:paraId="49165544" w14:textId="22C1892E" w:rsidR="0062692E" w:rsidRPr="006566DF" w:rsidRDefault="0062692E" w:rsidP="000F75DF">
      <w:pPr>
        <w:pStyle w:val="ListParagraph"/>
        <w:numPr>
          <w:ilvl w:val="0"/>
          <w:numId w:val="49"/>
        </w:numPr>
        <w:tabs>
          <w:tab w:val="left" w:pos="1120"/>
        </w:tabs>
        <w:spacing w:after="120" w:line="360" w:lineRule="auto"/>
        <w:jc w:val="both"/>
        <w:rPr>
          <w:rFonts w:ascii="Times New Roman" w:hAnsi="Times New Roman" w:cs="Times New Roman"/>
          <w:bCs/>
          <w:sz w:val="26"/>
          <w:szCs w:val="26"/>
          <w:lang w:val="vi-VN"/>
        </w:rPr>
      </w:pPr>
      <w:r>
        <w:rPr>
          <w:rFonts w:ascii="Times New Roman" w:hAnsi="Times New Roman" w:cs="Times New Roman"/>
          <w:sz w:val="26"/>
          <w:szCs w:val="26"/>
        </w:rPr>
        <w:t>Nút Thêm: để thêm sản phẩm khách hàng mua vào giỏ hàng.</w:t>
      </w:r>
    </w:p>
    <w:p w14:paraId="78D1EE03" w14:textId="70D49589" w:rsidR="0062692E" w:rsidRPr="0092258F" w:rsidRDefault="0062692E" w:rsidP="008E1EFC">
      <w:pPr>
        <w:pStyle w:val="ListParagraph"/>
        <w:numPr>
          <w:ilvl w:val="0"/>
          <w:numId w:val="49"/>
        </w:numPr>
        <w:tabs>
          <w:tab w:val="left" w:pos="1120"/>
        </w:tabs>
        <w:spacing w:after="120" w:line="360" w:lineRule="auto"/>
        <w:ind w:left="2268" w:hanging="468"/>
        <w:jc w:val="both"/>
        <w:rPr>
          <w:rFonts w:ascii="Times New Roman" w:hAnsi="Times New Roman" w:cs="Times New Roman"/>
          <w:bCs/>
          <w:sz w:val="26"/>
          <w:szCs w:val="26"/>
          <w:lang w:val="vi-VN"/>
        </w:rPr>
      </w:pPr>
      <w:r>
        <w:rPr>
          <w:rFonts w:ascii="Times New Roman" w:hAnsi="Times New Roman" w:cs="Times New Roman"/>
          <w:sz w:val="26"/>
          <w:szCs w:val="26"/>
        </w:rPr>
        <w:t>Nút Làm mới: để xóa hết tất cả thông tin bên trong giao diện Quản lý bán hàng trở về trạng thái ban đầu</w:t>
      </w:r>
    </w:p>
    <w:p w14:paraId="28A4E0E7" w14:textId="19E9FB6F" w:rsidR="0062692E" w:rsidRPr="00F8352F" w:rsidRDefault="0062692E" w:rsidP="008E1EFC">
      <w:pPr>
        <w:pStyle w:val="ListParagraph"/>
        <w:numPr>
          <w:ilvl w:val="0"/>
          <w:numId w:val="49"/>
        </w:numPr>
        <w:tabs>
          <w:tab w:val="left" w:pos="1120"/>
        </w:tabs>
        <w:spacing w:after="120" w:line="360" w:lineRule="auto"/>
        <w:ind w:left="2268" w:hanging="468"/>
        <w:jc w:val="both"/>
        <w:rPr>
          <w:rFonts w:ascii="Times New Roman" w:hAnsi="Times New Roman" w:cs="Times New Roman"/>
          <w:bCs/>
          <w:sz w:val="26"/>
          <w:szCs w:val="26"/>
          <w:lang w:val="vi-VN"/>
        </w:rPr>
      </w:pPr>
      <w:r>
        <w:rPr>
          <w:rFonts w:ascii="Times New Roman" w:hAnsi="Times New Roman" w:cs="Times New Roman"/>
          <w:bCs/>
          <w:sz w:val="26"/>
          <w:szCs w:val="26"/>
        </w:rPr>
        <w:t xml:space="preserve">Bảng hiển thị dữ liệu </w:t>
      </w:r>
      <w:r>
        <w:rPr>
          <w:rFonts w:ascii="Times New Roman" w:hAnsi="Times New Roman" w:cs="Times New Roman"/>
          <w:sz w:val="26"/>
          <w:szCs w:val="26"/>
        </w:rPr>
        <w:t>Thông tin sản phẩm</w:t>
      </w:r>
      <w:r w:rsidRPr="0060461A">
        <w:rPr>
          <w:rFonts w:ascii="Times New Roman" w:hAnsi="Times New Roman" w:cs="Times New Roman"/>
          <w:sz w:val="26"/>
          <w:szCs w:val="26"/>
        </w:rPr>
        <w:t>:</w:t>
      </w:r>
      <w:r>
        <w:rPr>
          <w:rFonts w:ascii="Times New Roman" w:hAnsi="Times New Roman" w:cs="Times New Roman"/>
          <w:sz w:val="26"/>
          <w:szCs w:val="26"/>
        </w:rPr>
        <w:t xml:space="preserve"> Hiển thị toàn bộ dữ liệu tìm kiếm trùng khớp khi nhập ở ô mã sản phẩm</w:t>
      </w:r>
      <w:r>
        <w:rPr>
          <w:rFonts w:ascii="Times New Roman" w:hAnsi="Times New Roman" w:cs="Times New Roman"/>
          <w:bCs/>
          <w:sz w:val="26"/>
          <w:szCs w:val="26"/>
        </w:rPr>
        <w:t>.</w:t>
      </w:r>
    </w:p>
    <w:p w14:paraId="5854C27A" w14:textId="70F9A2F2" w:rsidR="0062692E" w:rsidRPr="00B83C95" w:rsidRDefault="0062692E" w:rsidP="008E1EFC">
      <w:pPr>
        <w:pStyle w:val="ListParagraph"/>
        <w:numPr>
          <w:ilvl w:val="0"/>
          <w:numId w:val="49"/>
        </w:numPr>
        <w:tabs>
          <w:tab w:val="left" w:pos="1120"/>
        </w:tabs>
        <w:spacing w:after="120" w:line="360" w:lineRule="auto"/>
        <w:ind w:left="2268" w:hanging="468"/>
        <w:jc w:val="both"/>
        <w:rPr>
          <w:rFonts w:ascii="Times New Roman" w:hAnsi="Times New Roman" w:cs="Times New Roman"/>
          <w:bCs/>
          <w:sz w:val="26"/>
          <w:szCs w:val="26"/>
          <w:lang w:val="vi-VN"/>
        </w:rPr>
      </w:pPr>
      <w:r>
        <w:rPr>
          <w:rFonts w:ascii="Times New Roman" w:hAnsi="Times New Roman" w:cs="Times New Roman"/>
          <w:bCs/>
          <w:sz w:val="26"/>
          <w:szCs w:val="26"/>
        </w:rPr>
        <w:t xml:space="preserve">Bảng hiển thị dữ liệu </w:t>
      </w:r>
      <w:r w:rsidRPr="00F133D6">
        <w:rPr>
          <w:rFonts w:ascii="Times New Roman" w:hAnsi="Times New Roman" w:cs="Times New Roman"/>
          <w:sz w:val="26"/>
          <w:szCs w:val="26"/>
        </w:rPr>
        <w:t>Giỏ hàng</w:t>
      </w:r>
      <w:r>
        <w:rPr>
          <w:rFonts w:ascii="Times New Roman" w:hAnsi="Times New Roman" w:cs="Times New Roman"/>
          <w:sz w:val="26"/>
          <w:szCs w:val="26"/>
        </w:rPr>
        <w:t>: là thông tin các sản phẩm tương ứng với số lượng đã thêm.</w:t>
      </w:r>
    </w:p>
    <w:p w14:paraId="0F38954A" w14:textId="70CCFEF7" w:rsidR="0062692E" w:rsidRPr="003B01EF" w:rsidRDefault="0062692E" w:rsidP="008E1EFC">
      <w:pPr>
        <w:pStyle w:val="ListParagraph"/>
        <w:numPr>
          <w:ilvl w:val="0"/>
          <w:numId w:val="49"/>
        </w:numPr>
        <w:tabs>
          <w:tab w:val="left" w:pos="1120"/>
        </w:tabs>
        <w:spacing w:after="120" w:line="360" w:lineRule="auto"/>
        <w:ind w:left="2268" w:hanging="468"/>
        <w:jc w:val="both"/>
        <w:rPr>
          <w:rFonts w:ascii="Times New Roman" w:hAnsi="Times New Roman" w:cs="Times New Roman"/>
          <w:bCs/>
          <w:sz w:val="26"/>
          <w:szCs w:val="26"/>
          <w:lang w:val="vi-VN"/>
        </w:rPr>
      </w:pPr>
      <w:r w:rsidRPr="000F75DF">
        <w:rPr>
          <w:rFonts w:ascii="Times New Roman" w:hAnsi="Times New Roman" w:cs="Times New Roman"/>
          <w:bCs/>
          <w:sz w:val="26"/>
          <w:szCs w:val="26"/>
        </w:rPr>
        <w:t xml:space="preserve">Nút thêm </w:t>
      </w:r>
      <w:r w:rsidR="00D04424">
        <w:rPr>
          <w:rFonts w:ascii="Times New Roman" w:hAnsi="Times New Roman" w:cs="Times New Roman"/>
          <w:bCs/>
          <w:sz w:val="26"/>
          <w:szCs w:val="26"/>
        </w:rPr>
        <w:t>phiếu nhập</w:t>
      </w:r>
      <w:r w:rsidRPr="000F75DF">
        <w:rPr>
          <w:rFonts w:ascii="Times New Roman" w:hAnsi="Times New Roman" w:cs="Times New Roman"/>
          <w:bCs/>
          <w:sz w:val="26"/>
          <w:szCs w:val="26"/>
        </w:rPr>
        <w:t xml:space="preserve">: là để thêm </w:t>
      </w:r>
      <w:r>
        <w:rPr>
          <w:rFonts w:ascii="Times New Roman" w:hAnsi="Times New Roman" w:cs="Times New Roman"/>
          <w:bCs/>
          <w:sz w:val="26"/>
          <w:szCs w:val="26"/>
        </w:rPr>
        <w:t>phiếu nhập</w:t>
      </w:r>
      <w:r w:rsidRPr="000F75DF">
        <w:rPr>
          <w:rFonts w:ascii="Times New Roman" w:hAnsi="Times New Roman" w:cs="Times New Roman"/>
          <w:bCs/>
          <w:sz w:val="26"/>
          <w:szCs w:val="26"/>
        </w:rPr>
        <w:t xml:space="preserve"> mới </w:t>
      </w:r>
      <w:r w:rsidR="00D04424">
        <w:rPr>
          <w:rFonts w:ascii="Times New Roman" w:hAnsi="Times New Roman" w:cs="Times New Roman"/>
          <w:bCs/>
          <w:sz w:val="26"/>
          <w:szCs w:val="26"/>
        </w:rPr>
        <w:t>khi nhân viên nhập hàng từ nhà cung cấp</w:t>
      </w:r>
      <w:r w:rsidRPr="000F75DF">
        <w:rPr>
          <w:rFonts w:ascii="Times New Roman" w:hAnsi="Times New Roman" w:cs="Times New Roman"/>
          <w:bCs/>
          <w:sz w:val="26"/>
          <w:szCs w:val="26"/>
        </w:rPr>
        <w:t>.</w:t>
      </w:r>
    </w:p>
    <w:p w14:paraId="08C3F22E" w14:textId="2B7AAA04" w:rsidR="0062692E" w:rsidRPr="007007B8" w:rsidRDefault="0062692E" w:rsidP="008E1EFC">
      <w:pPr>
        <w:pStyle w:val="ListParagraph"/>
        <w:numPr>
          <w:ilvl w:val="0"/>
          <w:numId w:val="49"/>
        </w:numPr>
        <w:tabs>
          <w:tab w:val="left" w:pos="1120"/>
        </w:tabs>
        <w:spacing w:after="120" w:line="360" w:lineRule="auto"/>
        <w:ind w:left="2268" w:hanging="468"/>
        <w:jc w:val="both"/>
        <w:rPr>
          <w:rFonts w:ascii="Times New Roman" w:hAnsi="Times New Roman" w:cs="Times New Roman"/>
          <w:bCs/>
          <w:sz w:val="26"/>
          <w:szCs w:val="26"/>
          <w:lang w:val="vi-VN"/>
        </w:rPr>
      </w:pPr>
      <w:r w:rsidRPr="000F75DF">
        <w:rPr>
          <w:rFonts w:ascii="Times New Roman" w:hAnsi="Times New Roman" w:cs="Times New Roman"/>
          <w:sz w:val="26"/>
          <w:szCs w:val="26"/>
        </w:rPr>
        <w:t xml:space="preserve">Nút </w:t>
      </w:r>
      <w:r w:rsidR="00D04424">
        <w:rPr>
          <w:rFonts w:ascii="Times New Roman" w:hAnsi="Times New Roman" w:cs="Times New Roman"/>
          <w:sz w:val="26"/>
          <w:szCs w:val="26"/>
        </w:rPr>
        <w:t xml:space="preserve">Xuất </w:t>
      </w:r>
      <w:r w:rsidR="00D04424">
        <w:rPr>
          <w:rFonts w:ascii="Times New Roman" w:hAnsi="Times New Roman" w:cs="Times New Roman"/>
          <w:bCs/>
          <w:sz w:val="26"/>
          <w:szCs w:val="26"/>
        </w:rPr>
        <w:t>phiếu nhập</w:t>
      </w:r>
      <w:r w:rsidRPr="000F75DF">
        <w:rPr>
          <w:rFonts w:ascii="Times New Roman" w:hAnsi="Times New Roman" w:cs="Times New Roman"/>
          <w:sz w:val="26"/>
          <w:szCs w:val="26"/>
        </w:rPr>
        <w:t xml:space="preserve">: để xuất </w:t>
      </w:r>
      <w:r w:rsidR="00D04424">
        <w:rPr>
          <w:rFonts w:ascii="Times New Roman" w:hAnsi="Times New Roman" w:cs="Times New Roman"/>
          <w:bCs/>
          <w:sz w:val="26"/>
          <w:szCs w:val="26"/>
        </w:rPr>
        <w:t>phiếu nhập</w:t>
      </w:r>
      <w:r w:rsidR="002E402E">
        <w:rPr>
          <w:rFonts w:ascii="Times New Roman" w:hAnsi="Times New Roman" w:cs="Times New Roman"/>
          <w:bCs/>
          <w:sz w:val="26"/>
          <w:szCs w:val="26"/>
        </w:rPr>
        <w:t xml:space="preserve"> cho người quản lý có thể quản lý lượng hàng hóa nhập vào</w:t>
      </w:r>
      <w:r w:rsidRPr="000F75DF">
        <w:rPr>
          <w:rFonts w:ascii="Times New Roman" w:hAnsi="Times New Roman" w:cs="Times New Roman"/>
          <w:sz w:val="26"/>
          <w:szCs w:val="26"/>
        </w:rPr>
        <w:t>.</w:t>
      </w:r>
    </w:p>
    <w:p w14:paraId="7516E828" w14:textId="2974A3C7" w:rsidR="0062692E" w:rsidRPr="00636443" w:rsidRDefault="0062692E" w:rsidP="008E1EFC">
      <w:pPr>
        <w:pStyle w:val="ListParagraph"/>
        <w:numPr>
          <w:ilvl w:val="0"/>
          <w:numId w:val="49"/>
        </w:numPr>
        <w:tabs>
          <w:tab w:val="left" w:pos="1120"/>
        </w:tabs>
        <w:spacing w:after="120" w:line="360" w:lineRule="auto"/>
        <w:ind w:left="2268" w:hanging="468"/>
        <w:jc w:val="both"/>
        <w:rPr>
          <w:rFonts w:ascii="Times New Roman" w:hAnsi="Times New Roman" w:cs="Times New Roman"/>
          <w:bCs/>
          <w:sz w:val="26"/>
          <w:szCs w:val="26"/>
          <w:lang w:val="vi-VN"/>
        </w:rPr>
      </w:pPr>
      <w:r>
        <w:rPr>
          <w:rFonts w:ascii="Times New Roman" w:hAnsi="Times New Roman" w:cs="Times New Roman"/>
          <w:bCs/>
          <w:sz w:val="26"/>
          <w:szCs w:val="26"/>
        </w:rPr>
        <w:t>Thanh điều hướng: Di chuyển đến những màn hình khác khi nhấn vào.</w:t>
      </w:r>
    </w:p>
    <w:p w14:paraId="3228AB19" w14:textId="7ACD51BB" w:rsidR="00DA1150" w:rsidRPr="00235D0B" w:rsidRDefault="0062692E" w:rsidP="008E1EFC">
      <w:pPr>
        <w:pStyle w:val="ListParagraph"/>
        <w:numPr>
          <w:ilvl w:val="0"/>
          <w:numId w:val="49"/>
        </w:numPr>
        <w:tabs>
          <w:tab w:val="left" w:pos="1120"/>
        </w:tabs>
        <w:spacing w:after="120" w:line="360" w:lineRule="auto"/>
        <w:ind w:left="2268" w:hanging="468"/>
        <w:jc w:val="both"/>
        <w:rPr>
          <w:rFonts w:ascii="Times New Roman" w:hAnsi="Times New Roman" w:cs="Times New Roman"/>
          <w:sz w:val="26"/>
          <w:szCs w:val="26"/>
          <w:lang w:val="vi-VN"/>
        </w:rPr>
      </w:pPr>
      <w:r>
        <w:rPr>
          <w:rFonts w:ascii="Times New Roman" w:hAnsi="Times New Roman" w:cs="Times New Roman"/>
          <w:bCs/>
          <w:sz w:val="26"/>
          <w:szCs w:val="26"/>
        </w:rPr>
        <w:t>Nút thu gọn: Khi nhấn vào nút thanh điều hướng thu gọn</w:t>
      </w:r>
    </w:p>
    <w:p w14:paraId="699D34AB" w14:textId="74508DFA" w:rsidR="000F75DF" w:rsidRPr="000F75DF" w:rsidRDefault="000F75DF" w:rsidP="000F75DF">
      <w:pPr>
        <w:tabs>
          <w:tab w:val="left" w:pos="1120"/>
        </w:tabs>
        <w:spacing w:after="120" w:line="360" w:lineRule="auto"/>
        <w:jc w:val="both"/>
        <w:rPr>
          <w:rFonts w:ascii="Times New Roman" w:hAnsi="Times New Roman" w:cs="Times New Roman"/>
          <w:bCs/>
          <w:sz w:val="26"/>
          <w:szCs w:val="26"/>
        </w:rPr>
      </w:pPr>
    </w:p>
    <w:p w14:paraId="31967A55" w14:textId="77777777" w:rsidR="00B35A82" w:rsidRPr="00F7599C" w:rsidRDefault="002600AD" w:rsidP="00B35A82">
      <w:pPr>
        <w:pStyle w:val="ListParagraph"/>
        <w:spacing w:after="120" w:line="360" w:lineRule="auto"/>
        <w:ind w:left="284"/>
        <w:jc w:val="both"/>
        <w:rPr>
          <w:rFonts w:ascii="Times New Roman" w:hAnsi="Times New Roman" w:cs="Times New Roman"/>
          <w:b/>
          <w:i/>
          <w:iCs/>
          <w:color w:val="FF0000"/>
          <w:sz w:val="26"/>
          <w:szCs w:val="26"/>
        </w:rPr>
      </w:pPr>
      <w:r w:rsidRPr="00F7599C">
        <w:rPr>
          <w:rFonts w:ascii="Times New Roman" w:hAnsi="Times New Roman" w:cs="Times New Roman"/>
          <w:b/>
          <w:i/>
          <w:iCs/>
          <w:color w:val="FF0000"/>
          <w:sz w:val="26"/>
          <w:szCs w:val="26"/>
        </w:rPr>
        <w:t>Link nhật ký</w:t>
      </w:r>
      <w:r w:rsidR="00B35A82">
        <w:rPr>
          <w:rFonts w:ascii="Times New Roman" w:hAnsi="Times New Roman" w:cs="Times New Roman"/>
          <w:b/>
          <w:i/>
          <w:iCs/>
          <w:color w:val="FF0000"/>
          <w:sz w:val="26"/>
          <w:szCs w:val="26"/>
        </w:rPr>
        <w:t xml:space="preserve">: </w:t>
      </w:r>
      <w:hyperlink r:id="rId33" w:history="1">
        <w:r w:rsidR="00B35A82" w:rsidRPr="008A1FE1">
          <w:rPr>
            <w:rStyle w:val="Hyperlink"/>
            <w:rFonts w:ascii="Times New Roman" w:hAnsi="Times New Roman" w:cs="Times New Roman"/>
            <w:b/>
            <w:i/>
            <w:iCs/>
            <w:sz w:val="26"/>
            <w:szCs w:val="26"/>
          </w:rPr>
          <w:t>https://github.com/Nooba2612/tai-lieu-ptud</w:t>
        </w:r>
      </w:hyperlink>
    </w:p>
    <w:p w14:paraId="2A2ACEA0" w14:textId="74DFDF59" w:rsidR="002600AD" w:rsidRPr="00F7599C" w:rsidRDefault="002600AD" w:rsidP="00280EA0">
      <w:pPr>
        <w:pStyle w:val="ListParagraph"/>
        <w:spacing w:after="120" w:line="360" w:lineRule="auto"/>
        <w:ind w:left="284"/>
        <w:jc w:val="both"/>
        <w:rPr>
          <w:rFonts w:ascii="Times New Roman" w:hAnsi="Times New Roman" w:cs="Times New Roman"/>
          <w:b/>
          <w:i/>
          <w:iCs/>
          <w:color w:val="FF0000"/>
          <w:sz w:val="26"/>
          <w:szCs w:val="26"/>
        </w:rPr>
      </w:pPr>
    </w:p>
    <w:p w14:paraId="16B9B5F3" w14:textId="1EE388E6" w:rsidR="00B74990" w:rsidRPr="00235D0B" w:rsidRDefault="00B74990" w:rsidP="00B74990">
      <w:pPr>
        <w:tabs>
          <w:tab w:val="center" w:pos="7230"/>
        </w:tabs>
        <w:spacing w:line="360" w:lineRule="auto"/>
        <w:jc w:val="center"/>
        <w:rPr>
          <w:rFonts w:ascii="Times New Roman" w:hAnsi="Times New Roman" w:cs="Times New Roman"/>
          <w:sz w:val="26"/>
          <w:szCs w:val="26"/>
        </w:rPr>
      </w:pPr>
    </w:p>
    <w:p w14:paraId="48B76958" w14:textId="77777777" w:rsidR="00C47CC9" w:rsidRDefault="00C47CC9" w:rsidP="00280EA0">
      <w:pPr>
        <w:spacing w:after="120" w:line="360" w:lineRule="auto"/>
        <w:rPr>
          <w:rFonts w:ascii="Times New Roman" w:hAnsi="Times New Roman" w:cs="Times New Roman"/>
          <w:sz w:val="26"/>
          <w:szCs w:val="26"/>
        </w:rPr>
      </w:pPr>
    </w:p>
    <w:sectPr w:rsidR="00C47CC9" w:rsidSect="003D6732">
      <w:footerReference w:type="default" r:id="rId34"/>
      <w:type w:val="continuous"/>
      <w:pgSz w:w="12240" w:h="15840" w:code="1"/>
      <w:pgMar w:top="851" w:right="851" w:bottom="851" w:left="1134" w:header="567" w:footer="567"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C58C0" w14:textId="77777777" w:rsidR="00403FFC" w:rsidRDefault="00403FFC" w:rsidP="0007450D">
      <w:pPr>
        <w:spacing w:after="0" w:line="240" w:lineRule="auto"/>
      </w:pPr>
      <w:r>
        <w:separator/>
      </w:r>
    </w:p>
  </w:endnote>
  <w:endnote w:type="continuationSeparator" w:id="0">
    <w:p w14:paraId="7CD62928" w14:textId="77777777" w:rsidR="00403FFC" w:rsidRDefault="00403FFC" w:rsidP="0007450D">
      <w:pPr>
        <w:spacing w:after="0" w:line="240" w:lineRule="auto"/>
      </w:pPr>
      <w:r>
        <w:continuationSeparator/>
      </w:r>
    </w:p>
  </w:endnote>
  <w:endnote w:type="continuationNotice" w:id="1">
    <w:p w14:paraId="7BD5021B" w14:textId="77777777" w:rsidR="00403FFC" w:rsidRDefault="00403F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iCs/>
        <w:noProof/>
        <w:sz w:val="26"/>
        <w:szCs w:val="26"/>
      </w:rPr>
      <w:id w:val="222028448"/>
      <w:docPartObj>
        <w:docPartGallery w:val="Page Numbers (Bottom of Page)"/>
        <w:docPartUnique/>
      </w:docPartObj>
    </w:sdtPr>
    <w:sdtEndPr>
      <w:rPr>
        <w:noProof w:val="0"/>
      </w:rPr>
    </w:sdtEndPr>
    <w:sdtContent>
      <w:p w14:paraId="59474B7C" w14:textId="04F61CBD" w:rsidR="0007450D" w:rsidRPr="00403CFD" w:rsidRDefault="003D6732" w:rsidP="008E1DE1">
        <w:pPr>
          <w:pStyle w:val="Footer"/>
          <w:spacing w:before="60"/>
          <w:jc w:val="center"/>
          <w:rPr>
            <w:rFonts w:ascii="Times New Roman" w:hAnsi="Times New Roman" w:cs="Times New Roman"/>
            <w:i/>
            <w:sz w:val="26"/>
            <w:szCs w:val="26"/>
          </w:rPr>
        </w:pPr>
        <w:r w:rsidRPr="00403CFD">
          <w:rPr>
            <w:rFonts w:ascii="Times New Roman" w:hAnsi="Times New Roman" w:cs="Times New Roman"/>
            <w:i/>
            <w:noProof/>
            <w:sz w:val="26"/>
            <w:szCs w:val="26"/>
          </w:rPr>
          <mc:AlternateContent>
            <mc:Choice Requires="wps">
              <w:drawing>
                <wp:anchor distT="0" distB="0" distL="114300" distR="114300" simplePos="0" relativeHeight="251658240" behindDoc="0" locked="0" layoutInCell="1" allowOverlap="1" wp14:anchorId="440B202C" wp14:editId="79DE16FE">
                  <wp:simplePos x="0" y="0"/>
                  <wp:positionH relativeFrom="column">
                    <wp:posOffset>10795</wp:posOffset>
                  </wp:positionH>
                  <wp:positionV relativeFrom="paragraph">
                    <wp:posOffset>6350</wp:posOffset>
                  </wp:positionV>
                  <wp:extent cx="6660000" cy="0"/>
                  <wp:effectExtent l="0" t="0" r="26670" b="19050"/>
                  <wp:wrapNone/>
                  <wp:docPr id="1" name="Straight Connector 1"/>
                  <wp:cNvGraphicFramePr/>
                  <a:graphic xmlns:a="http://schemas.openxmlformats.org/drawingml/2006/main">
                    <a:graphicData uri="http://schemas.microsoft.com/office/word/2010/wordprocessingShape">
                      <wps:wsp>
                        <wps:cNvCnPr/>
                        <wps:spPr>
                          <a:xfrm>
                            <a:off x="0" y="0"/>
                            <a:ext cx="66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w:pict>
                <v:line id="Straight Connector 1"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5pt" from=".85pt,.5pt" to="525.25pt,.5pt" w14:anchorId="1592B1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">
                  <v:stroke joinstyle="miter"/>
                </v:line>
              </w:pict>
            </mc:Fallback>
          </mc:AlternateContent>
        </w:r>
        <w:r w:rsidR="0007450D" w:rsidRPr="0007450D">
          <w:rPr>
            <w:rFonts w:ascii="Times New Roman" w:hAnsi="Times New Roman" w:cs="Times New Roman"/>
            <w:i/>
            <w:noProof/>
            <w:sz w:val="26"/>
            <w:szCs w:val="26"/>
          </w:rPr>
          <w:t>Khoa Công nghệ thông tin</w:t>
        </w:r>
        <w:r w:rsidR="00DA3136">
          <w:rPr>
            <w:rFonts w:ascii="Times New Roman" w:hAnsi="Times New Roman" w:cs="Times New Roman"/>
            <w:i/>
            <w:noProof/>
            <w:sz w:val="26"/>
            <w:szCs w:val="26"/>
          </w:rPr>
          <w:t xml:space="preserve"> – Trường</w:t>
        </w:r>
        <w:r w:rsidR="002477E2">
          <w:rPr>
            <w:rFonts w:ascii="Times New Roman" w:hAnsi="Times New Roman" w:cs="Times New Roman"/>
            <w:i/>
            <w:noProof/>
            <w:sz w:val="26"/>
            <w:szCs w:val="26"/>
          </w:rPr>
          <w:t xml:space="preserve"> Đại học Công nghiệp</w:t>
        </w:r>
        <w:r w:rsidR="007F57F2">
          <w:rPr>
            <w:rFonts w:ascii="Times New Roman" w:hAnsi="Times New Roman" w:cs="Times New Roman"/>
            <w:i/>
            <w:noProof/>
            <w:sz w:val="26"/>
            <w:szCs w:val="26"/>
          </w:rPr>
          <w:t xml:space="preserve"> TP</w:t>
        </w:r>
        <w:r w:rsidR="002477E2">
          <w:rPr>
            <w:rFonts w:ascii="Times New Roman" w:hAnsi="Times New Roman" w:cs="Times New Roman"/>
            <w:i/>
            <w:noProof/>
            <w:sz w:val="26"/>
            <w:szCs w:val="26"/>
          </w:rPr>
          <w:t xml:space="preserve">. </w:t>
        </w:r>
        <w:r w:rsidR="0007450D">
          <w:rPr>
            <w:rFonts w:ascii="Times New Roman" w:hAnsi="Times New Roman" w:cs="Times New Roman"/>
            <w:i/>
            <w:noProof/>
            <w:sz w:val="26"/>
            <w:szCs w:val="26"/>
          </w:rPr>
          <w:t>H</w:t>
        </w:r>
        <w:r w:rsidR="002477E2">
          <w:rPr>
            <w:rFonts w:ascii="Times New Roman" w:hAnsi="Times New Roman" w:cs="Times New Roman"/>
            <w:i/>
            <w:noProof/>
            <w:sz w:val="26"/>
            <w:szCs w:val="26"/>
          </w:rPr>
          <w:t xml:space="preserve">ồ </w:t>
        </w:r>
        <w:r w:rsidR="0007450D">
          <w:rPr>
            <w:rFonts w:ascii="Times New Roman" w:hAnsi="Times New Roman" w:cs="Times New Roman"/>
            <w:i/>
            <w:noProof/>
            <w:sz w:val="26"/>
            <w:szCs w:val="26"/>
          </w:rPr>
          <w:t>C</w:t>
        </w:r>
        <w:r w:rsidR="002477E2">
          <w:rPr>
            <w:rFonts w:ascii="Times New Roman" w:hAnsi="Times New Roman" w:cs="Times New Roman"/>
            <w:i/>
            <w:noProof/>
            <w:sz w:val="26"/>
            <w:szCs w:val="26"/>
          </w:rPr>
          <w:t xml:space="preserve">hí </w:t>
        </w:r>
        <w:r w:rsidR="0007450D">
          <w:rPr>
            <w:rFonts w:ascii="Times New Roman" w:hAnsi="Times New Roman" w:cs="Times New Roman"/>
            <w:i/>
            <w:noProof/>
            <w:sz w:val="26"/>
            <w:szCs w:val="26"/>
          </w:rPr>
          <w:t>M</w:t>
        </w:r>
        <w:r w:rsidR="002477E2">
          <w:rPr>
            <w:rFonts w:ascii="Times New Roman" w:hAnsi="Times New Roman" w:cs="Times New Roman"/>
            <w:i/>
            <w:noProof/>
            <w:sz w:val="26"/>
            <w:szCs w:val="26"/>
          </w:rPr>
          <w:t>inh</w:t>
        </w:r>
        <w:r w:rsidR="00C47CC9" w:rsidRPr="00403CFD">
          <w:rPr>
            <w:rFonts w:ascii="Times New Roman" w:hAnsi="Times New Roman" w:cs="Times New Roman"/>
            <w:i/>
            <w:sz w:val="26"/>
            <w:szCs w:val="26"/>
          </w:rPr>
          <w:t xml:space="preserve"> </w:t>
        </w:r>
        <w:r w:rsidR="00C47CC9" w:rsidRPr="00403CFD">
          <w:rPr>
            <w:rFonts w:ascii="Times New Roman" w:hAnsi="Times New Roman" w:cs="Times New Roman"/>
            <w:i/>
            <w:sz w:val="26"/>
            <w:szCs w:val="26"/>
          </w:rPr>
          <w:tab/>
        </w:r>
        <w:r w:rsidR="00403CFD" w:rsidRPr="00403CFD">
          <w:rPr>
            <w:rFonts w:ascii="Times New Roman" w:hAnsi="Times New Roman" w:cs="Times New Roman"/>
            <w:i/>
            <w:sz w:val="26"/>
            <w:szCs w:val="26"/>
          </w:rPr>
          <w:t xml:space="preserve">Trang </w:t>
        </w:r>
        <w:r w:rsidR="0007450D" w:rsidRPr="0007450D">
          <w:rPr>
            <w:rFonts w:ascii="Times New Roman" w:hAnsi="Times New Roman" w:cs="Times New Roman"/>
            <w:i/>
            <w:sz w:val="26"/>
            <w:szCs w:val="26"/>
          </w:rPr>
          <w:fldChar w:fldCharType="begin"/>
        </w:r>
        <w:r w:rsidR="0007450D" w:rsidRPr="0007450D">
          <w:rPr>
            <w:rFonts w:ascii="Times New Roman" w:hAnsi="Times New Roman" w:cs="Times New Roman"/>
            <w:i/>
            <w:sz w:val="26"/>
            <w:szCs w:val="26"/>
          </w:rPr>
          <w:instrText xml:space="preserve"> PAGE   \* MERGEFORMAT </w:instrText>
        </w:r>
        <w:r w:rsidR="0007450D" w:rsidRPr="0007450D">
          <w:rPr>
            <w:rFonts w:ascii="Times New Roman" w:hAnsi="Times New Roman" w:cs="Times New Roman"/>
            <w:i/>
            <w:sz w:val="26"/>
            <w:szCs w:val="26"/>
          </w:rPr>
          <w:fldChar w:fldCharType="separate"/>
        </w:r>
        <w:r w:rsidR="00D2198B">
          <w:rPr>
            <w:rFonts w:ascii="Times New Roman" w:hAnsi="Times New Roman" w:cs="Times New Roman"/>
            <w:i/>
            <w:sz w:val="26"/>
            <w:szCs w:val="26"/>
          </w:rPr>
          <w:t>1</w:t>
        </w:r>
        <w:r w:rsidR="0007450D" w:rsidRPr="0007450D">
          <w:rPr>
            <w:rFonts w:ascii="Times New Roman" w:hAnsi="Times New Roman" w:cs="Times New Roman"/>
            <w:i/>
            <w:noProof/>
            <w:sz w:val="26"/>
            <w:szCs w:val="26"/>
          </w:rPr>
          <w:fldChar w:fldCharType="end"/>
        </w:r>
      </w:p>
    </w:sdtContent>
  </w:sdt>
  <w:p w14:paraId="1F27AA4B" w14:textId="77777777" w:rsidR="0007450D" w:rsidRDefault="000745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CB149" w14:textId="77777777" w:rsidR="00403FFC" w:rsidRDefault="00403FFC" w:rsidP="0007450D">
      <w:pPr>
        <w:spacing w:after="0" w:line="240" w:lineRule="auto"/>
      </w:pPr>
      <w:r>
        <w:separator/>
      </w:r>
    </w:p>
  </w:footnote>
  <w:footnote w:type="continuationSeparator" w:id="0">
    <w:p w14:paraId="41780BEF" w14:textId="77777777" w:rsidR="00403FFC" w:rsidRDefault="00403FFC" w:rsidP="0007450D">
      <w:pPr>
        <w:spacing w:after="0" w:line="240" w:lineRule="auto"/>
      </w:pPr>
      <w:r>
        <w:continuationSeparator/>
      </w:r>
    </w:p>
  </w:footnote>
  <w:footnote w:type="continuationNotice" w:id="1">
    <w:p w14:paraId="7141B27F" w14:textId="77777777" w:rsidR="00403FFC" w:rsidRDefault="00403FF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C60DB"/>
    <w:multiLevelType w:val="hybridMultilevel"/>
    <w:tmpl w:val="F3FCCC6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0DF1C1C"/>
    <w:multiLevelType w:val="hybridMultilevel"/>
    <w:tmpl w:val="1278FECE"/>
    <w:lvl w:ilvl="0" w:tplc="3F086D7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18C0459"/>
    <w:multiLevelType w:val="hybridMultilevel"/>
    <w:tmpl w:val="FCA295C0"/>
    <w:lvl w:ilvl="0" w:tplc="3F086D7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1C80B7F"/>
    <w:multiLevelType w:val="hybridMultilevel"/>
    <w:tmpl w:val="7500E86E"/>
    <w:lvl w:ilvl="0" w:tplc="841A4A38">
      <w:start w:val="1"/>
      <w:numFmt w:val="decimal"/>
      <w:lvlText w:val="%1"/>
      <w:lvlJc w:val="left"/>
      <w:pPr>
        <w:ind w:left="502"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D90426"/>
    <w:multiLevelType w:val="hybridMultilevel"/>
    <w:tmpl w:val="CB96C3F4"/>
    <w:lvl w:ilvl="0" w:tplc="9CF4A7D2">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1B2BEF"/>
    <w:multiLevelType w:val="hybridMultilevel"/>
    <w:tmpl w:val="52643012"/>
    <w:lvl w:ilvl="0" w:tplc="01CADECE">
      <w:start w:val="1"/>
      <w:numFmt w:val="decimal"/>
      <w:lvlText w:val="%1"/>
      <w:lvlJc w:val="left"/>
      <w:pPr>
        <w:ind w:left="502"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B41A1F"/>
    <w:multiLevelType w:val="hybridMultilevel"/>
    <w:tmpl w:val="BA4A3642"/>
    <w:lvl w:ilvl="0" w:tplc="3F086D70">
      <w:start w:val="1"/>
      <w:numFmt w:val="decimal"/>
      <w:lvlText w:val="(%1)"/>
      <w:lvlJc w:val="left"/>
      <w:pPr>
        <w:ind w:left="2200" w:hanging="360"/>
      </w:pPr>
      <w:rPr>
        <w:rFonts w:hint="default"/>
      </w:rPr>
    </w:lvl>
    <w:lvl w:ilvl="1" w:tplc="FFFFFFFF" w:tentative="1">
      <w:start w:val="1"/>
      <w:numFmt w:val="lowerLetter"/>
      <w:lvlText w:val="%2."/>
      <w:lvlJc w:val="left"/>
      <w:pPr>
        <w:ind w:left="2920" w:hanging="360"/>
      </w:pPr>
    </w:lvl>
    <w:lvl w:ilvl="2" w:tplc="FFFFFFFF" w:tentative="1">
      <w:start w:val="1"/>
      <w:numFmt w:val="lowerRoman"/>
      <w:lvlText w:val="%3."/>
      <w:lvlJc w:val="right"/>
      <w:pPr>
        <w:ind w:left="3640" w:hanging="180"/>
      </w:pPr>
    </w:lvl>
    <w:lvl w:ilvl="3" w:tplc="FFFFFFFF" w:tentative="1">
      <w:start w:val="1"/>
      <w:numFmt w:val="decimal"/>
      <w:lvlText w:val="%4."/>
      <w:lvlJc w:val="left"/>
      <w:pPr>
        <w:ind w:left="4360" w:hanging="360"/>
      </w:pPr>
    </w:lvl>
    <w:lvl w:ilvl="4" w:tplc="FFFFFFFF" w:tentative="1">
      <w:start w:val="1"/>
      <w:numFmt w:val="lowerLetter"/>
      <w:lvlText w:val="%5."/>
      <w:lvlJc w:val="left"/>
      <w:pPr>
        <w:ind w:left="5080" w:hanging="360"/>
      </w:pPr>
    </w:lvl>
    <w:lvl w:ilvl="5" w:tplc="FFFFFFFF" w:tentative="1">
      <w:start w:val="1"/>
      <w:numFmt w:val="lowerRoman"/>
      <w:lvlText w:val="%6."/>
      <w:lvlJc w:val="right"/>
      <w:pPr>
        <w:ind w:left="5800" w:hanging="180"/>
      </w:pPr>
    </w:lvl>
    <w:lvl w:ilvl="6" w:tplc="FFFFFFFF" w:tentative="1">
      <w:start w:val="1"/>
      <w:numFmt w:val="decimal"/>
      <w:lvlText w:val="%7."/>
      <w:lvlJc w:val="left"/>
      <w:pPr>
        <w:ind w:left="6520" w:hanging="360"/>
      </w:pPr>
    </w:lvl>
    <w:lvl w:ilvl="7" w:tplc="FFFFFFFF" w:tentative="1">
      <w:start w:val="1"/>
      <w:numFmt w:val="lowerLetter"/>
      <w:lvlText w:val="%8."/>
      <w:lvlJc w:val="left"/>
      <w:pPr>
        <w:ind w:left="7240" w:hanging="360"/>
      </w:pPr>
    </w:lvl>
    <w:lvl w:ilvl="8" w:tplc="FFFFFFFF" w:tentative="1">
      <w:start w:val="1"/>
      <w:numFmt w:val="lowerRoman"/>
      <w:lvlText w:val="%9."/>
      <w:lvlJc w:val="right"/>
      <w:pPr>
        <w:ind w:left="7960" w:hanging="180"/>
      </w:pPr>
    </w:lvl>
  </w:abstractNum>
  <w:abstractNum w:abstractNumId="7" w15:restartNumberingAfterBreak="0">
    <w:nsid w:val="06133CDC"/>
    <w:multiLevelType w:val="hybridMultilevel"/>
    <w:tmpl w:val="476A4406"/>
    <w:lvl w:ilvl="0" w:tplc="C9D8F768">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197A95"/>
    <w:multiLevelType w:val="hybridMultilevel"/>
    <w:tmpl w:val="701670F0"/>
    <w:lvl w:ilvl="0" w:tplc="1F0C943A">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096C08"/>
    <w:multiLevelType w:val="hybridMultilevel"/>
    <w:tmpl w:val="63A2A33C"/>
    <w:lvl w:ilvl="0" w:tplc="F95AAA6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0F3241"/>
    <w:multiLevelType w:val="hybridMultilevel"/>
    <w:tmpl w:val="B7E08DE6"/>
    <w:lvl w:ilvl="0" w:tplc="3F086D70">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1" w15:restartNumberingAfterBreak="0">
    <w:nsid w:val="16B977EF"/>
    <w:multiLevelType w:val="hybridMultilevel"/>
    <w:tmpl w:val="C504C696"/>
    <w:lvl w:ilvl="0" w:tplc="EF9E0AE2">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2756FC"/>
    <w:multiLevelType w:val="hybridMultilevel"/>
    <w:tmpl w:val="97A662E8"/>
    <w:lvl w:ilvl="0" w:tplc="3F086D7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A100C36"/>
    <w:multiLevelType w:val="hybridMultilevel"/>
    <w:tmpl w:val="5B564D82"/>
    <w:lvl w:ilvl="0" w:tplc="7F4E443C">
      <w:start w:val="1"/>
      <w:numFmt w:val="decimal"/>
      <w:lvlText w:val="(%1)"/>
      <w:lvlJc w:val="left"/>
      <w:pPr>
        <w:ind w:left="2200" w:hanging="360"/>
      </w:pPr>
      <w:rPr>
        <w:rFonts w:hint="default"/>
      </w:rPr>
    </w:lvl>
    <w:lvl w:ilvl="1" w:tplc="04090019" w:tentative="1">
      <w:start w:val="1"/>
      <w:numFmt w:val="lowerLetter"/>
      <w:lvlText w:val="%2."/>
      <w:lvlJc w:val="left"/>
      <w:pPr>
        <w:ind w:left="2920" w:hanging="360"/>
      </w:pPr>
    </w:lvl>
    <w:lvl w:ilvl="2" w:tplc="0409001B" w:tentative="1">
      <w:start w:val="1"/>
      <w:numFmt w:val="lowerRoman"/>
      <w:lvlText w:val="%3."/>
      <w:lvlJc w:val="right"/>
      <w:pPr>
        <w:ind w:left="3640" w:hanging="180"/>
      </w:pPr>
    </w:lvl>
    <w:lvl w:ilvl="3" w:tplc="0409000F" w:tentative="1">
      <w:start w:val="1"/>
      <w:numFmt w:val="decimal"/>
      <w:lvlText w:val="%4."/>
      <w:lvlJc w:val="left"/>
      <w:pPr>
        <w:ind w:left="4360" w:hanging="360"/>
      </w:pPr>
    </w:lvl>
    <w:lvl w:ilvl="4" w:tplc="04090019" w:tentative="1">
      <w:start w:val="1"/>
      <w:numFmt w:val="lowerLetter"/>
      <w:lvlText w:val="%5."/>
      <w:lvlJc w:val="left"/>
      <w:pPr>
        <w:ind w:left="5080" w:hanging="360"/>
      </w:pPr>
    </w:lvl>
    <w:lvl w:ilvl="5" w:tplc="0409001B" w:tentative="1">
      <w:start w:val="1"/>
      <w:numFmt w:val="lowerRoman"/>
      <w:lvlText w:val="%6."/>
      <w:lvlJc w:val="right"/>
      <w:pPr>
        <w:ind w:left="5800" w:hanging="180"/>
      </w:pPr>
    </w:lvl>
    <w:lvl w:ilvl="6" w:tplc="0409000F" w:tentative="1">
      <w:start w:val="1"/>
      <w:numFmt w:val="decimal"/>
      <w:lvlText w:val="%7."/>
      <w:lvlJc w:val="left"/>
      <w:pPr>
        <w:ind w:left="6520" w:hanging="360"/>
      </w:pPr>
    </w:lvl>
    <w:lvl w:ilvl="7" w:tplc="04090019" w:tentative="1">
      <w:start w:val="1"/>
      <w:numFmt w:val="lowerLetter"/>
      <w:lvlText w:val="%8."/>
      <w:lvlJc w:val="left"/>
      <w:pPr>
        <w:ind w:left="7240" w:hanging="360"/>
      </w:pPr>
    </w:lvl>
    <w:lvl w:ilvl="8" w:tplc="0409001B" w:tentative="1">
      <w:start w:val="1"/>
      <w:numFmt w:val="lowerRoman"/>
      <w:lvlText w:val="%9."/>
      <w:lvlJc w:val="right"/>
      <w:pPr>
        <w:ind w:left="7960" w:hanging="180"/>
      </w:pPr>
    </w:lvl>
  </w:abstractNum>
  <w:abstractNum w:abstractNumId="14" w15:restartNumberingAfterBreak="0">
    <w:nsid w:val="1D5E4D55"/>
    <w:multiLevelType w:val="hybridMultilevel"/>
    <w:tmpl w:val="EDBCE36A"/>
    <w:lvl w:ilvl="0" w:tplc="3F086D7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1E772F55"/>
    <w:multiLevelType w:val="hybridMultilevel"/>
    <w:tmpl w:val="486000BC"/>
    <w:lvl w:ilvl="0" w:tplc="8B629232">
      <w:start w:val="1"/>
      <w:numFmt w:val="decimal"/>
      <w:lvlText w:val="%1."/>
      <w:lvlJc w:val="left"/>
      <w:pPr>
        <w:ind w:left="720" w:hanging="360"/>
      </w:pPr>
      <w:rPr>
        <w:rFonts w:ascii="Times New Roman" w:hAnsi="Times New Roman" w:hint="default"/>
      </w:rPr>
    </w:lvl>
    <w:lvl w:ilvl="1" w:tplc="29224A08">
      <w:start w:val="1"/>
      <w:numFmt w:val="lowerLetter"/>
      <w:lvlText w:val="%2."/>
      <w:lvlJc w:val="left"/>
      <w:pPr>
        <w:ind w:left="1440" w:hanging="360"/>
      </w:pPr>
    </w:lvl>
    <w:lvl w:ilvl="2" w:tplc="65168B4A">
      <w:start w:val="1"/>
      <w:numFmt w:val="lowerRoman"/>
      <w:lvlText w:val="%3."/>
      <w:lvlJc w:val="right"/>
      <w:pPr>
        <w:ind w:left="2160" w:hanging="180"/>
      </w:pPr>
    </w:lvl>
    <w:lvl w:ilvl="3" w:tplc="22C8CDBC">
      <w:start w:val="1"/>
      <w:numFmt w:val="decimal"/>
      <w:lvlText w:val="%4."/>
      <w:lvlJc w:val="left"/>
      <w:pPr>
        <w:ind w:left="2880" w:hanging="360"/>
      </w:pPr>
    </w:lvl>
    <w:lvl w:ilvl="4" w:tplc="1EC4CAAE">
      <w:start w:val="1"/>
      <w:numFmt w:val="lowerLetter"/>
      <w:lvlText w:val="%5."/>
      <w:lvlJc w:val="left"/>
      <w:pPr>
        <w:ind w:left="3600" w:hanging="360"/>
      </w:pPr>
    </w:lvl>
    <w:lvl w:ilvl="5" w:tplc="F3C69228">
      <w:start w:val="1"/>
      <w:numFmt w:val="lowerRoman"/>
      <w:lvlText w:val="%6."/>
      <w:lvlJc w:val="right"/>
      <w:pPr>
        <w:ind w:left="4320" w:hanging="180"/>
      </w:pPr>
    </w:lvl>
    <w:lvl w:ilvl="6" w:tplc="796ED10E">
      <w:start w:val="1"/>
      <w:numFmt w:val="decimal"/>
      <w:lvlText w:val="%7."/>
      <w:lvlJc w:val="left"/>
      <w:pPr>
        <w:ind w:left="5040" w:hanging="360"/>
      </w:pPr>
    </w:lvl>
    <w:lvl w:ilvl="7" w:tplc="B532C51C">
      <w:start w:val="1"/>
      <w:numFmt w:val="lowerLetter"/>
      <w:lvlText w:val="%8."/>
      <w:lvlJc w:val="left"/>
      <w:pPr>
        <w:ind w:left="5760" w:hanging="360"/>
      </w:pPr>
    </w:lvl>
    <w:lvl w:ilvl="8" w:tplc="62C6B126">
      <w:start w:val="1"/>
      <w:numFmt w:val="lowerRoman"/>
      <w:lvlText w:val="%9."/>
      <w:lvlJc w:val="right"/>
      <w:pPr>
        <w:ind w:left="6480" w:hanging="180"/>
      </w:pPr>
    </w:lvl>
  </w:abstractNum>
  <w:abstractNum w:abstractNumId="16" w15:restartNumberingAfterBreak="0">
    <w:nsid w:val="233E451B"/>
    <w:multiLevelType w:val="hybridMultilevel"/>
    <w:tmpl w:val="C41C1BC6"/>
    <w:lvl w:ilvl="0" w:tplc="E8301CD2">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DE435B"/>
    <w:multiLevelType w:val="hybridMultilevel"/>
    <w:tmpl w:val="9E12A352"/>
    <w:lvl w:ilvl="0" w:tplc="9FDA17EE">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192187"/>
    <w:multiLevelType w:val="hybridMultilevel"/>
    <w:tmpl w:val="74D4455C"/>
    <w:lvl w:ilvl="0" w:tplc="28F6E25A">
      <w:numFmt w:val="bullet"/>
      <w:lvlText w:val="-"/>
      <w:lvlJc w:val="left"/>
      <w:pPr>
        <w:ind w:left="1480" w:hanging="360"/>
      </w:pPr>
      <w:rPr>
        <w:rFonts w:ascii="Arial" w:eastAsia="Times New Roman" w:hAnsi="Arial" w:cs="Aria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19" w15:restartNumberingAfterBreak="0">
    <w:nsid w:val="27435C57"/>
    <w:multiLevelType w:val="hybridMultilevel"/>
    <w:tmpl w:val="9140E980"/>
    <w:lvl w:ilvl="0" w:tplc="BCA6BB56">
      <w:start w:val="1"/>
      <w:numFmt w:val="decimal"/>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7AC1874"/>
    <w:multiLevelType w:val="hybridMultilevel"/>
    <w:tmpl w:val="9522BD44"/>
    <w:lvl w:ilvl="0" w:tplc="3F086D7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27C1504F"/>
    <w:multiLevelType w:val="hybridMultilevel"/>
    <w:tmpl w:val="DB1411A8"/>
    <w:lvl w:ilvl="0" w:tplc="3F086D70">
      <w:start w:val="1"/>
      <w:numFmt w:val="decimal"/>
      <w:lvlText w:val="(%1)"/>
      <w:lvlJc w:val="left"/>
      <w:pPr>
        <w:ind w:left="2200" w:hanging="360"/>
      </w:pPr>
      <w:rPr>
        <w:rFonts w:hint="default"/>
      </w:rPr>
    </w:lvl>
    <w:lvl w:ilvl="1" w:tplc="04090019" w:tentative="1">
      <w:start w:val="1"/>
      <w:numFmt w:val="lowerLetter"/>
      <w:lvlText w:val="%2."/>
      <w:lvlJc w:val="left"/>
      <w:pPr>
        <w:ind w:left="2920" w:hanging="360"/>
      </w:pPr>
    </w:lvl>
    <w:lvl w:ilvl="2" w:tplc="0409001B" w:tentative="1">
      <w:start w:val="1"/>
      <w:numFmt w:val="lowerRoman"/>
      <w:lvlText w:val="%3."/>
      <w:lvlJc w:val="right"/>
      <w:pPr>
        <w:ind w:left="3640" w:hanging="180"/>
      </w:pPr>
    </w:lvl>
    <w:lvl w:ilvl="3" w:tplc="0409000F" w:tentative="1">
      <w:start w:val="1"/>
      <w:numFmt w:val="decimal"/>
      <w:lvlText w:val="%4."/>
      <w:lvlJc w:val="left"/>
      <w:pPr>
        <w:ind w:left="4360" w:hanging="360"/>
      </w:pPr>
    </w:lvl>
    <w:lvl w:ilvl="4" w:tplc="04090019" w:tentative="1">
      <w:start w:val="1"/>
      <w:numFmt w:val="lowerLetter"/>
      <w:lvlText w:val="%5."/>
      <w:lvlJc w:val="left"/>
      <w:pPr>
        <w:ind w:left="5080" w:hanging="360"/>
      </w:pPr>
    </w:lvl>
    <w:lvl w:ilvl="5" w:tplc="0409001B" w:tentative="1">
      <w:start w:val="1"/>
      <w:numFmt w:val="lowerRoman"/>
      <w:lvlText w:val="%6."/>
      <w:lvlJc w:val="right"/>
      <w:pPr>
        <w:ind w:left="5800" w:hanging="180"/>
      </w:pPr>
    </w:lvl>
    <w:lvl w:ilvl="6" w:tplc="0409000F" w:tentative="1">
      <w:start w:val="1"/>
      <w:numFmt w:val="decimal"/>
      <w:lvlText w:val="%7."/>
      <w:lvlJc w:val="left"/>
      <w:pPr>
        <w:ind w:left="6520" w:hanging="360"/>
      </w:pPr>
    </w:lvl>
    <w:lvl w:ilvl="7" w:tplc="04090019" w:tentative="1">
      <w:start w:val="1"/>
      <w:numFmt w:val="lowerLetter"/>
      <w:lvlText w:val="%8."/>
      <w:lvlJc w:val="left"/>
      <w:pPr>
        <w:ind w:left="7240" w:hanging="360"/>
      </w:pPr>
    </w:lvl>
    <w:lvl w:ilvl="8" w:tplc="0409001B" w:tentative="1">
      <w:start w:val="1"/>
      <w:numFmt w:val="lowerRoman"/>
      <w:lvlText w:val="%9."/>
      <w:lvlJc w:val="right"/>
      <w:pPr>
        <w:ind w:left="7960" w:hanging="180"/>
      </w:pPr>
    </w:lvl>
  </w:abstractNum>
  <w:abstractNum w:abstractNumId="22" w15:restartNumberingAfterBreak="0">
    <w:nsid w:val="2C12689E"/>
    <w:multiLevelType w:val="hybridMultilevel"/>
    <w:tmpl w:val="9EB2A4FC"/>
    <w:lvl w:ilvl="0" w:tplc="3F086D7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314E2A5A"/>
    <w:multiLevelType w:val="hybridMultilevel"/>
    <w:tmpl w:val="168A017A"/>
    <w:lvl w:ilvl="0" w:tplc="3F086D7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33976F03"/>
    <w:multiLevelType w:val="hybridMultilevel"/>
    <w:tmpl w:val="44EED838"/>
    <w:lvl w:ilvl="0" w:tplc="F91EA33A">
      <w:start w:val="1"/>
      <w:numFmt w:val="decimal"/>
      <w:lvlText w:val="%1"/>
      <w:lvlJc w:val="left"/>
      <w:pPr>
        <w:ind w:left="502"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6225CF"/>
    <w:multiLevelType w:val="hybridMultilevel"/>
    <w:tmpl w:val="6610D646"/>
    <w:lvl w:ilvl="0" w:tplc="7F4E443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BF0E4A"/>
    <w:multiLevelType w:val="hybridMultilevel"/>
    <w:tmpl w:val="70CE2912"/>
    <w:lvl w:ilvl="0" w:tplc="FFFFFFFF">
      <w:start w:val="1"/>
      <w:numFmt w:val="decimal"/>
      <w:lvlText w:val="(%1)"/>
      <w:lvlJc w:val="left"/>
      <w:pPr>
        <w:ind w:left="3240" w:hanging="360"/>
      </w:pPr>
      <w:rPr>
        <w:rFonts w:hint="default"/>
      </w:rPr>
    </w:lvl>
    <w:lvl w:ilvl="1" w:tplc="FFFFFFFF" w:tentative="1">
      <w:start w:val="1"/>
      <w:numFmt w:val="lowerLetter"/>
      <w:lvlText w:val="%2."/>
      <w:lvlJc w:val="left"/>
      <w:pPr>
        <w:ind w:left="2880" w:hanging="360"/>
      </w:pPr>
    </w:lvl>
    <w:lvl w:ilvl="2" w:tplc="3F086D70">
      <w:start w:val="1"/>
      <w:numFmt w:val="decimal"/>
      <w:lvlText w:val="(%3)"/>
      <w:lvlJc w:val="left"/>
      <w:pPr>
        <w:ind w:left="1800" w:hanging="360"/>
      </w:pPr>
      <w:rPr>
        <w:rFonts w:hint="default"/>
      </w:r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7" w15:restartNumberingAfterBreak="0">
    <w:nsid w:val="3A021DB9"/>
    <w:multiLevelType w:val="hybridMultilevel"/>
    <w:tmpl w:val="FD5A220A"/>
    <w:lvl w:ilvl="0" w:tplc="3F086D70">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8" w15:restartNumberingAfterBreak="0">
    <w:nsid w:val="3C875425"/>
    <w:multiLevelType w:val="hybridMultilevel"/>
    <w:tmpl w:val="D3F6054A"/>
    <w:lvl w:ilvl="0" w:tplc="3F086D7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437A68BA"/>
    <w:multiLevelType w:val="hybridMultilevel"/>
    <w:tmpl w:val="0B60A086"/>
    <w:lvl w:ilvl="0" w:tplc="7EA27B9E">
      <w:start w:val="1"/>
      <w:numFmt w:val="decimal"/>
      <w:lvlText w:val="%1"/>
      <w:lvlJc w:val="left"/>
      <w:pPr>
        <w:ind w:left="502" w:hanging="360"/>
      </w:pPr>
      <w:rPr>
        <w:rFonts w:hint="default"/>
        <w:b w:val="0"/>
        <w:bCs w:val="0"/>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30" w15:restartNumberingAfterBreak="0">
    <w:nsid w:val="483A14D6"/>
    <w:multiLevelType w:val="hybridMultilevel"/>
    <w:tmpl w:val="2E84CACC"/>
    <w:lvl w:ilvl="0" w:tplc="BC186946">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73751A"/>
    <w:multiLevelType w:val="hybridMultilevel"/>
    <w:tmpl w:val="9022F14E"/>
    <w:lvl w:ilvl="0" w:tplc="3F086D7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50936BBC"/>
    <w:multiLevelType w:val="hybridMultilevel"/>
    <w:tmpl w:val="28CA4078"/>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4632FA"/>
    <w:multiLevelType w:val="hybridMultilevel"/>
    <w:tmpl w:val="CA1AD118"/>
    <w:lvl w:ilvl="0" w:tplc="11FEA290">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5B4B92"/>
    <w:multiLevelType w:val="hybridMultilevel"/>
    <w:tmpl w:val="D766F228"/>
    <w:lvl w:ilvl="0" w:tplc="3F086D7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5" w15:restartNumberingAfterBreak="0">
    <w:nsid w:val="60183D4F"/>
    <w:multiLevelType w:val="hybridMultilevel"/>
    <w:tmpl w:val="81AE6C80"/>
    <w:lvl w:ilvl="0" w:tplc="3F086D7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603E7260"/>
    <w:multiLevelType w:val="hybridMultilevel"/>
    <w:tmpl w:val="336E50A6"/>
    <w:lvl w:ilvl="0" w:tplc="3F086D7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61C04DCC"/>
    <w:multiLevelType w:val="hybridMultilevel"/>
    <w:tmpl w:val="73DAF880"/>
    <w:lvl w:ilvl="0" w:tplc="3F086D70">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8" w15:restartNumberingAfterBreak="0">
    <w:nsid w:val="62C97936"/>
    <w:multiLevelType w:val="hybridMultilevel"/>
    <w:tmpl w:val="A14AFA5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650532B6"/>
    <w:multiLevelType w:val="hybridMultilevel"/>
    <w:tmpl w:val="7B50323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65E25F27"/>
    <w:multiLevelType w:val="hybridMultilevel"/>
    <w:tmpl w:val="A7609F4E"/>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A97D05"/>
    <w:multiLevelType w:val="hybridMultilevel"/>
    <w:tmpl w:val="C7AE096A"/>
    <w:lvl w:ilvl="0" w:tplc="7EA27B9E">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2" w15:restartNumberingAfterBreak="0">
    <w:nsid w:val="6C716DB6"/>
    <w:multiLevelType w:val="hybridMultilevel"/>
    <w:tmpl w:val="1500F9B2"/>
    <w:lvl w:ilvl="0" w:tplc="28F6E25A">
      <w:numFmt w:val="bullet"/>
      <w:lvlText w:val="-"/>
      <w:lvlJc w:val="left"/>
      <w:pPr>
        <w:ind w:left="1480" w:hanging="360"/>
      </w:pPr>
      <w:rPr>
        <w:rFonts w:ascii="Arial" w:eastAsia="Times New Roman" w:hAnsi="Arial" w:cs="Aria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43" w15:restartNumberingAfterBreak="0">
    <w:nsid w:val="73F72332"/>
    <w:multiLevelType w:val="hybridMultilevel"/>
    <w:tmpl w:val="6434A246"/>
    <w:lvl w:ilvl="0" w:tplc="CEE8345C">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C25E9B"/>
    <w:multiLevelType w:val="hybridMultilevel"/>
    <w:tmpl w:val="645A63E6"/>
    <w:lvl w:ilvl="0" w:tplc="50B834D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7A793C"/>
    <w:multiLevelType w:val="hybridMultilevel"/>
    <w:tmpl w:val="74E2861A"/>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6" w15:restartNumberingAfterBreak="0">
    <w:nsid w:val="7B1061FF"/>
    <w:multiLevelType w:val="hybridMultilevel"/>
    <w:tmpl w:val="598CD93E"/>
    <w:lvl w:ilvl="0" w:tplc="3F086D7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7E8E55CF"/>
    <w:multiLevelType w:val="hybridMultilevel"/>
    <w:tmpl w:val="7F7E9272"/>
    <w:lvl w:ilvl="0" w:tplc="28F6E25A">
      <w:numFmt w:val="bullet"/>
      <w:lvlText w:val="-"/>
      <w:lvlJc w:val="left"/>
      <w:pPr>
        <w:ind w:left="1495" w:hanging="360"/>
      </w:pPr>
      <w:rPr>
        <w:rFonts w:ascii="Arial" w:eastAsia="Times New Roman" w:hAnsi="Arial" w:cs="Aria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48" w15:restartNumberingAfterBreak="0">
    <w:nsid w:val="7F053473"/>
    <w:multiLevelType w:val="hybridMultilevel"/>
    <w:tmpl w:val="673CFA04"/>
    <w:lvl w:ilvl="0" w:tplc="28F6E25A">
      <w:numFmt w:val="bullet"/>
      <w:lvlText w:val="-"/>
      <w:lvlJc w:val="left"/>
      <w:pPr>
        <w:ind w:left="1480" w:hanging="360"/>
      </w:pPr>
      <w:rPr>
        <w:rFonts w:ascii="Arial" w:eastAsia="Times New Roman" w:hAnsi="Arial" w:cs="Aria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num w:numId="1" w16cid:durableId="774326651">
    <w:abstractNumId w:val="19"/>
  </w:num>
  <w:num w:numId="2" w16cid:durableId="1256984797">
    <w:abstractNumId w:val="28"/>
  </w:num>
  <w:num w:numId="3" w16cid:durableId="2031910226">
    <w:abstractNumId w:val="15"/>
  </w:num>
  <w:num w:numId="4" w16cid:durableId="1403287428">
    <w:abstractNumId w:val="6"/>
  </w:num>
  <w:num w:numId="5" w16cid:durableId="851143696">
    <w:abstractNumId w:val="1"/>
  </w:num>
  <w:num w:numId="6" w16cid:durableId="1484616375">
    <w:abstractNumId w:val="18"/>
  </w:num>
  <w:num w:numId="7" w16cid:durableId="1208567955">
    <w:abstractNumId w:val="42"/>
  </w:num>
  <w:num w:numId="8" w16cid:durableId="1827743899">
    <w:abstractNumId w:val="48"/>
  </w:num>
  <w:num w:numId="9" w16cid:durableId="566839207">
    <w:abstractNumId w:val="12"/>
  </w:num>
  <w:num w:numId="10" w16cid:durableId="1584757370">
    <w:abstractNumId w:val="37"/>
  </w:num>
  <w:num w:numId="11" w16cid:durableId="1895195408">
    <w:abstractNumId w:val="11"/>
  </w:num>
  <w:num w:numId="12" w16cid:durableId="741368791">
    <w:abstractNumId w:val="9"/>
  </w:num>
  <w:num w:numId="13" w16cid:durableId="119107605">
    <w:abstractNumId w:val="25"/>
  </w:num>
  <w:num w:numId="14" w16cid:durableId="1379428653">
    <w:abstractNumId w:val="26"/>
  </w:num>
  <w:num w:numId="15" w16cid:durableId="350033044">
    <w:abstractNumId w:val="16"/>
  </w:num>
  <w:num w:numId="16" w16cid:durableId="1229195988">
    <w:abstractNumId w:val="13"/>
  </w:num>
  <w:num w:numId="17" w16cid:durableId="406269103">
    <w:abstractNumId w:val="44"/>
  </w:num>
  <w:num w:numId="18" w16cid:durableId="1647083305">
    <w:abstractNumId w:val="29"/>
  </w:num>
  <w:num w:numId="19" w16cid:durableId="1395424844">
    <w:abstractNumId w:val="3"/>
  </w:num>
  <w:num w:numId="20" w16cid:durableId="812597082">
    <w:abstractNumId w:val="24"/>
  </w:num>
  <w:num w:numId="21" w16cid:durableId="20281752">
    <w:abstractNumId w:val="5"/>
  </w:num>
  <w:num w:numId="22" w16cid:durableId="133455680">
    <w:abstractNumId w:val="41"/>
  </w:num>
  <w:num w:numId="23" w16cid:durableId="44373816">
    <w:abstractNumId w:val="7"/>
  </w:num>
  <w:num w:numId="24" w16cid:durableId="2105420300">
    <w:abstractNumId w:val="33"/>
  </w:num>
  <w:num w:numId="25" w16cid:durableId="1181550248">
    <w:abstractNumId w:val="4"/>
  </w:num>
  <w:num w:numId="26" w16cid:durableId="969945375">
    <w:abstractNumId w:val="17"/>
  </w:num>
  <w:num w:numId="27" w16cid:durableId="2080249043">
    <w:abstractNumId w:val="8"/>
  </w:num>
  <w:num w:numId="28" w16cid:durableId="389891319">
    <w:abstractNumId w:val="43"/>
  </w:num>
  <w:num w:numId="29" w16cid:durableId="560484462">
    <w:abstractNumId w:val="30"/>
  </w:num>
  <w:num w:numId="30" w16cid:durableId="1257444082">
    <w:abstractNumId w:val="47"/>
  </w:num>
  <w:num w:numId="31" w16cid:durableId="1292441380">
    <w:abstractNumId w:val="0"/>
  </w:num>
  <w:num w:numId="32" w16cid:durableId="557668508">
    <w:abstractNumId w:val="21"/>
  </w:num>
  <w:num w:numId="33" w16cid:durableId="1063525809">
    <w:abstractNumId w:val="32"/>
  </w:num>
  <w:num w:numId="34" w16cid:durableId="1302492046">
    <w:abstractNumId w:val="40"/>
  </w:num>
  <w:num w:numId="35" w16cid:durableId="489760846">
    <w:abstractNumId w:val="38"/>
  </w:num>
  <w:num w:numId="36" w16cid:durableId="1874493288">
    <w:abstractNumId w:val="27"/>
  </w:num>
  <w:num w:numId="37" w16cid:durableId="1149782947">
    <w:abstractNumId w:val="46"/>
  </w:num>
  <w:num w:numId="38" w16cid:durableId="1653173871">
    <w:abstractNumId w:val="39"/>
  </w:num>
  <w:num w:numId="39" w16cid:durableId="338316812">
    <w:abstractNumId w:val="10"/>
  </w:num>
  <w:num w:numId="40" w16cid:durableId="1697661035">
    <w:abstractNumId w:val="45"/>
  </w:num>
  <w:num w:numId="41" w16cid:durableId="683551468">
    <w:abstractNumId w:val="34"/>
  </w:num>
  <w:num w:numId="42" w16cid:durableId="2106994158">
    <w:abstractNumId w:val="23"/>
  </w:num>
  <w:num w:numId="43" w16cid:durableId="811212645">
    <w:abstractNumId w:val="20"/>
  </w:num>
  <w:num w:numId="44" w16cid:durableId="1709603516">
    <w:abstractNumId w:val="35"/>
  </w:num>
  <w:num w:numId="45" w16cid:durableId="302539175">
    <w:abstractNumId w:val="14"/>
  </w:num>
  <w:num w:numId="46" w16cid:durableId="978192289">
    <w:abstractNumId w:val="36"/>
  </w:num>
  <w:num w:numId="47" w16cid:durableId="877819686">
    <w:abstractNumId w:val="22"/>
  </w:num>
  <w:num w:numId="48" w16cid:durableId="1633707893">
    <w:abstractNumId w:val="31"/>
  </w:num>
  <w:num w:numId="49" w16cid:durableId="12923159">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842"/>
    <w:rsid w:val="000078EF"/>
    <w:rsid w:val="00010511"/>
    <w:rsid w:val="000152DD"/>
    <w:rsid w:val="0001724F"/>
    <w:rsid w:val="000244E2"/>
    <w:rsid w:val="000253AA"/>
    <w:rsid w:val="000267A4"/>
    <w:rsid w:val="0002767E"/>
    <w:rsid w:val="00033304"/>
    <w:rsid w:val="00033818"/>
    <w:rsid w:val="000422BB"/>
    <w:rsid w:val="000447F5"/>
    <w:rsid w:val="00046091"/>
    <w:rsid w:val="00050372"/>
    <w:rsid w:val="00050BF7"/>
    <w:rsid w:val="000548AE"/>
    <w:rsid w:val="000557FC"/>
    <w:rsid w:val="00055A8B"/>
    <w:rsid w:val="00057F32"/>
    <w:rsid w:val="00062B7E"/>
    <w:rsid w:val="00063E6D"/>
    <w:rsid w:val="00064944"/>
    <w:rsid w:val="0007331A"/>
    <w:rsid w:val="0007450D"/>
    <w:rsid w:val="00077765"/>
    <w:rsid w:val="00081660"/>
    <w:rsid w:val="00083086"/>
    <w:rsid w:val="000858E0"/>
    <w:rsid w:val="00085DA9"/>
    <w:rsid w:val="00086CA1"/>
    <w:rsid w:val="00087D73"/>
    <w:rsid w:val="00091CB4"/>
    <w:rsid w:val="000937EC"/>
    <w:rsid w:val="00094590"/>
    <w:rsid w:val="000958C5"/>
    <w:rsid w:val="000A6B17"/>
    <w:rsid w:val="000B44EC"/>
    <w:rsid w:val="000B56BC"/>
    <w:rsid w:val="000B7FC8"/>
    <w:rsid w:val="000C0871"/>
    <w:rsid w:val="000D09EC"/>
    <w:rsid w:val="000D0AD0"/>
    <w:rsid w:val="000D47BE"/>
    <w:rsid w:val="000D6320"/>
    <w:rsid w:val="000E25A9"/>
    <w:rsid w:val="000E32F4"/>
    <w:rsid w:val="000E4102"/>
    <w:rsid w:val="000E633F"/>
    <w:rsid w:val="000E641B"/>
    <w:rsid w:val="000F058E"/>
    <w:rsid w:val="000F0CAC"/>
    <w:rsid w:val="000F603E"/>
    <w:rsid w:val="000F75DF"/>
    <w:rsid w:val="000F75E9"/>
    <w:rsid w:val="000F7FC8"/>
    <w:rsid w:val="00100BFD"/>
    <w:rsid w:val="00100F27"/>
    <w:rsid w:val="0010202F"/>
    <w:rsid w:val="0010503A"/>
    <w:rsid w:val="0010531B"/>
    <w:rsid w:val="00106CB4"/>
    <w:rsid w:val="001078A7"/>
    <w:rsid w:val="001109F0"/>
    <w:rsid w:val="001175A3"/>
    <w:rsid w:val="0011769B"/>
    <w:rsid w:val="001236C1"/>
    <w:rsid w:val="00123BA6"/>
    <w:rsid w:val="001250E7"/>
    <w:rsid w:val="001262C7"/>
    <w:rsid w:val="001273FD"/>
    <w:rsid w:val="00130125"/>
    <w:rsid w:val="0013176E"/>
    <w:rsid w:val="00131AFA"/>
    <w:rsid w:val="00132A46"/>
    <w:rsid w:val="00132AA2"/>
    <w:rsid w:val="0013335B"/>
    <w:rsid w:val="00135860"/>
    <w:rsid w:val="00137796"/>
    <w:rsid w:val="0014009A"/>
    <w:rsid w:val="00141569"/>
    <w:rsid w:val="001453DB"/>
    <w:rsid w:val="00151FAD"/>
    <w:rsid w:val="00155035"/>
    <w:rsid w:val="00155184"/>
    <w:rsid w:val="001579B0"/>
    <w:rsid w:val="00161F5C"/>
    <w:rsid w:val="00162AFC"/>
    <w:rsid w:val="001643E3"/>
    <w:rsid w:val="00166B35"/>
    <w:rsid w:val="00166B4E"/>
    <w:rsid w:val="00166C44"/>
    <w:rsid w:val="00167A2F"/>
    <w:rsid w:val="00170309"/>
    <w:rsid w:val="00175454"/>
    <w:rsid w:val="00175F7A"/>
    <w:rsid w:val="001776B8"/>
    <w:rsid w:val="00180938"/>
    <w:rsid w:val="00182C67"/>
    <w:rsid w:val="00183F9B"/>
    <w:rsid w:val="001859A4"/>
    <w:rsid w:val="00192100"/>
    <w:rsid w:val="001941E8"/>
    <w:rsid w:val="00194916"/>
    <w:rsid w:val="00194A90"/>
    <w:rsid w:val="00194C0D"/>
    <w:rsid w:val="001A49E3"/>
    <w:rsid w:val="001A6261"/>
    <w:rsid w:val="001A7BB8"/>
    <w:rsid w:val="001B2C94"/>
    <w:rsid w:val="001B6CF2"/>
    <w:rsid w:val="001C3EBF"/>
    <w:rsid w:val="001C4368"/>
    <w:rsid w:val="001C4752"/>
    <w:rsid w:val="001C6618"/>
    <w:rsid w:val="001C6856"/>
    <w:rsid w:val="001C75BB"/>
    <w:rsid w:val="001E2207"/>
    <w:rsid w:val="001E52E2"/>
    <w:rsid w:val="001E581A"/>
    <w:rsid w:val="001F0526"/>
    <w:rsid w:val="001F3385"/>
    <w:rsid w:val="001F7376"/>
    <w:rsid w:val="00202445"/>
    <w:rsid w:val="00203019"/>
    <w:rsid w:val="00206465"/>
    <w:rsid w:val="002075E8"/>
    <w:rsid w:val="0021094E"/>
    <w:rsid w:val="002176E9"/>
    <w:rsid w:val="002216FB"/>
    <w:rsid w:val="0023087B"/>
    <w:rsid w:val="0023138C"/>
    <w:rsid w:val="00231D09"/>
    <w:rsid w:val="00234C3A"/>
    <w:rsid w:val="00235D0B"/>
    <w:rsid w:val="00237C2D"/>
    <w:rsid w:val="00240A31"/>
    <w:rsid w:val="00240E4C"/>
    <w:rsid w:val="00241730"/>
    <w:rsid w:val="00242319"/>
    <w:rsid w:val="002450F3"/>
    <w:rsid w:val="00245B32"/>
    <w:rsid w:val="002477E2"/>
    <w:rsid w:val="00251A54"/>
    <w:rsid w:val="0025234E"/>
    <w:rsid w:val="00253843"/>
    <w:rsid w:val="00253D4B"/>
    <w:rsid w:val="0025603E"/>
    <w:rsid w:val="00257282"/>
    <w:rsid w:val="002600AD"/>
    <w:rsid w:val="0026127B"/>
    <w:rsid w:val="00261AA7"/>
    <w:rsid w:val="002665E9"/>
    <w:rsid w:val="00267A1F"/>
    <w:rsid w:val="00270371"/>
    <w:rsid w:val="002718B2"/>
    <w:rsid w:val="00273544"/>
    <w:rsid w:val="002739B1"/>
    <w:rsid w:val="00274CA3"/>
    <w:rsid w:val="002758E0"/>
    <w:rsid w:val="00280CFF"/>
    <w:rsid w:val="00280EA0"/>
    <w:rsid w:val="00282172"/>
    <w:rsid w:val="002823C3"/>
    <w:rsid w:val="00285884"/>
    <w:rsid w:val="00285F49"/>
    <w:rsid w:val="002877E0"/>
    <w:rsid w:val="0028785E"/>
    <w:rsid w:val="0029145A"/>
    <w:rsid w:val="00291A27"/>
    <w:rsid w:val="00294A04"/>
    <w:rsid w:val="00295413"/>
    <w:rsid w:val="002A2F63"/>
    <w:rsid w:val="002A3406"/>
    <w:rsid w:val="002B0845"/>
    <w:rsid w:val="002B239E"/>
    <w:rsid w:val="002B29ED"/>
    <w:rsid w:val="002B4D3D"/>
    <w:rsid w:val="002B595C"/>
    <w:rsid w:val="002B5CC0"/>
    <w:rsid w:val="002B619B"/>
    <w:rsid w:val="002B7B43"/>
    <w:rsid w:val="002C065E"/>
    <w:rsid w:val="002C39C2"/>
    <w:rsid w:val="002C4979"/>
    <w:rsid w:val="002C6BA6"/>
    <w:rsid w:val="002D056D"/>
    <w:rsid w:val="002D1399"/>
    <w:rsid w:val="002D22DE"/>
    <w:rsid w:val="002D4167"/>
    <w:rsid w:val="002D4DF7"/>
    <w:rsid w:val="002D6EAE"/>
    <w:rsid w:val="002D7B88"/>
    <w:rsid w:val="002E07A6"/>
    <w:rsid w:val="002E364E"/>
    <w:rsid w:val="002E402E"/>
    <w:rsid w:val="002E4DB1"/>
    <w:rsid w:val="002E53C8"/>
    <w:rsid w:val="002E6698"/>
    <w:rsid w:val="002F523D"/>
    <w:rsid w:val="00300E3C"/>
    <w:rsid w:val="0030344C"/>
    <w:rsid w:val="003074F8"/>
    <w:rsid w:val="00311C43"/>
    <w:rsid w:val="00314052"/>
    <w:rsid w:val="00314EDB"/>
    <w:rsid w:val="00315AEA"/>
    <w:rsid w:val="00315D71"/>
    <w:rsid w:val="003172A9"/>
    <w:rsid w:val="0032057E"/>
    <w:rsid w:val="00321EE5"/>
    <w:rsid w:val="00322DE5"/>
    <w:rsid w:val="003241A5"/>
    <w:rsid w:val="00325B1C"/>
    <w:rsid w:val="003268FD"/>
    <w:rsid w:val="00326C6D"/>
    <w:rsid w:val="0033020F"/>
    <w:rsid w:val="003319B9"/>
    <w:rsid w:val="00331A62"/>
    <w:rsid w:val="00334E69"/>
    <w:rsid w:val="00335D4C"/>
    <w:rsid w:val="00336F5C"/>
    <w:rsid w:val="00337912"/>
    <w:rsid w:val="0034021C"/>
    <w:rsid w:val="003418F2"/>
    <w:rsid w:val="00342EE8"/>
    <w:rsid w:val="0034314A"/>
    <w:rsid w:val="00344AC5"/>
    <w:rsid w:val="0034514C"/>
    <w:rsid w:val="00345D80"/>
    <w:rsid w:val="00350845"/>
    <w:rsid w:val="00351C45"/>
    <w:rsid w:val="00351F44"/>
    <w:rsid w:val="00353729"/>
    <w:rsid w:val="00356892"/>
    <w:rsid w:val="003574C3"/>
    <w:rsid w:val="00357E48"/>
    <w:rsid w:val="00363577"/>
    <w:rsid w:val="00367E80"/>
    <w:rsid w:val="003734B3"/>
    <w:rsid w:val="0037462C"/>
    <w:rsid w:val="00374C6C"/>
    <w:rsid w:val="00375D83"/>
    <w:rsid w:val="0037751A"/>
    <w:rsid w:val="00384A40"/>
    <w:rsid w:val="003855A6"/>
    <w:rsid w:val="00385646"/>
    <w:rsid w:val="003859F3"/>
    <w:rsid w:val="003A04CA"/>
    <w:rsid w:val="003A0AEA"/>
    <w:rsid w:val="003A1ABC"/>
    <w:rsid w:val="003A40DD"/>
    <w:rsid w:val="003A4B99"/>
    <w:rsid w:val="003A586A"/>
    <w:rsid w:val="003B01EF"/>
    <w:rsid w:val="003B2618"/>
    <w:rsid w:val="003B3CCA"/>
    <w:rsid w:val="003B4F32"/>
    <w:rsid w:val="003B719F"/>
    <w:rsid w:val="003C0DE6"/>
    <w:rsid w:val="003C0FBE"/>
    <w:rsid w:val="003D06D5"/>
    <w:rsid w:val="003D35D1"/>
    <w:rsid w:val="003D6732"/>
    <w:rsid w:val="003D77E9"/>
    <w:rsid w:val="003E0E6D"/>
    <w:rsid w:val="003E308F"/>
    <w:rsid w:val="003F0A9B"/>
    <w:rsid w:val="003F15FC"/>
    <w:rsid w:val="003F1708"/>
    <w:rsid w:val="003F246F"/>
    <w:rsid w:val="003F2C34"/>
    <w:rsid w:val="003F4E02"/>
    <w:rsid w:val="003F616C"/>
    <w:rsid w:val="00400D90"/>
    <w:rsid w:val="0040146F"/>
    <w:rsid w:val="004014FB"/>
    <w:rsid w:val="00403CFD"/>
    <w:rsid w:val="00403FFC"/>
    <w:rsid w:val="00404121"/>
    <w:rsid w:val="004048FC"/>
    <w:rsid w:val="00407039"/>
    <w:rsid w:val="0040782F"/>
    <w:rsid w:val="00412BF9"/>
    <w:rsid w:val="0041643D"/>
    <w:rsid w:val="00430827"/>
    <w:rsid w:val="00431784"/>
    <w:rsid w:val="00433655"/>
    <w:rsid w:val="00436FBD"/>
    <w:rsid w:val="004373D3"/>
    <w:rsid w:val="00437622"/>
    <w:rsid w:val="00441DCF"/>
    <w:rsid w:val="00451062"/>
    <w:rsid w:val="00456C35"/>
    <w:rsid w:val="004574A4"/>
    <w:rsid w:val="00457E11"/>
    <w:rsid w:val="00460346"/>
    <w:rsid w:val="0046314C"/>
    <w:rsid w:val="00467B4D"/>
    <w:rsid w:val="004709F6"/>
    <w:rsid w:val="00472490"/>
    <w:rsid w:val="00472CA7"/>
    <w:rsid w:val="004735D5"/>
    <w:rsid w:val="0047365C"/>
    <w:rsid w:val="00476C13"/>
    <w:rsid w:val="00480C60"/>
    <w:rsid w:val="00480DA7"/>
    <w:rsid w:val="00482D79"/>
    <w:rsid w:val="004862FE"/>
    <w:rsid w:val="00486C73"/>
    <w:rsid w:val="00487221"/>
    <w:rsid w:val="004873AD"/>
    <w:rsid w:val="00487462"/>
    <w:rsid w:val="00487F01"/>
    <w:rsid w:val="0049053A"/>
    <w:rsid w:val="00491316"/>
    <w:rsid w:val="0049213B"/>
    <w:rsid w:val="004963D6"/>
    <w:rsid w:val="00496EF1"/>
    <w:rsid w:val="004974BA"/>
    <w:rsid w:val="004A0044"/>
    <w:rsid w:val="004A0881"/>
    <w:rsid w:val="004A6F33"/>
    <w:rsid w:val="004B0748"/>
    <w:rsid w:val="004B0B10"/>
    <w:rsid w:val="004B192D"/>
    <w:rsid w:val="004B657C"/>
    <w:rsid w:val="004B7514"/>
    <w:rsid w:val="004C0708"/>
    <w:rsid w:val="004C7073"/>
    <w:rsid w:val="004C7A22"/>
    <w:rsid w:val="004D12A6"/>
    <w:rsid w:val="004D42FC"/>
    <w:rsid w:val="004D576F"/>
    <w:rsid w:val="004D6F1C"/>
    <w:rsid w:val="004E05CF"/>
    <w:rsid w:val="004E4093"/>
    <w:rsid w:val="004E4FB0"/>
    <w:rsid w:val="004E633B"/>
    <w:rsid w:val="004E7567"/>
    <w:rsid w:val="004E7DB2"/>
    <w:rsid w:val="004F3224"/>
    <w:rsid w:val="004F435A"/>
    <w:rsid w:val="004F5A17"/>
    <w:rsid w:val="00500D47"/>
    <w:rsid w:val="00501779"/>
    <w:rsid w:val="00505B08"/>
    <w:rsid w:val="00511897"/>
    <w:rsid w:val="0051328D"/>
    <w:rsid w:val="00514686"/>
    <w:rsid w:val="00516842"/>
    <w:rsid w:val="00521561"/>
    <w:rsid w:val="005255EB"/>
    <w:rsid w:val="00526248"/>
    <w:rsid w:val="00526C20"/>
    <w:rsid w:val="00527386"/>
    <w:rsid w:val="00527BFC"/>
    <w:rsid w:val="00527CE6"/>
    <w:rsid w:val="00531812"/>
    <w:rsid w:val="00532099"/>
    <w:rsid w:val="00532A83"/>
    <w:rsid w:val="005343C1"/>
    <w:rsid w:val="005368B4"/>
    <w:rsid w:val="005421E7"/>
    <w:rsid w:val="00542D07"/>
    <w:rsid w:val="00546013"/>
    <w:rsid w:val="00550DF2"/>
    <w:rsid w:val="00551B25"/>
    <w:rsid w:val="0055284D"/>
    <w:rsid w:val="00553A4A"/>
    <w:rsid w:val="00553BB8"/>
    <w:rsid w:val="00555C2B"/>
    <w:rsid w:val="00556651"/>
    <w:rsid w:val="00560EB2"/>
    <w:rsid w:val="0056159D"/>
    <w:rsid w:val="00565253"/>
    <w:rsid w:val="005669EC"/>
    <w:rsid w:val="00571677"/>
    <w:rsid w:val="00571796"/>
    <w:rsid w:val="00572A18"/>
    <w:rsid w:val="00581771"/>
    <w:rsid w:val="00585695"/>
    <w:rsid w:val="00587031"/>
    <w:rsid w:val="0059013C"/>
    <w:rsid w:val="0059119E"/>
    <w:rsid w:val="005938E3"/>
    <w:rsid w:val="00596548"/>
    <w:rsid w:val="005A0940"/>
    <w:rsid w:val="005A2BB4"/>
    <w:rsid w:val="005B0528"/>
    <w:rsid w:val="005B0C5E"/>
    <w:rsid w:val="005B2BB8"/>
    <w:rsid w:val="005C52D3"/>
    <w:rsid w:val="005C6B0C"/>
    <w:rsid w:val="005C7BC8"/>
    <w:rsid w:val="005D1AE7"/>
    <w:rsid w:val="005D2911"/>
    <w:rsid w:val="005D314D"/>
    <w:rsid w:val="005D355A"/>
    <w:rsid w:val="005D4A13"/>
    <w:rsid w:val="005D566A"/>
    <w:rsid w:val="005D64A0"/>
    <w:rsid w:val="005D7D45"/>
    <w:rsid w:val="005E3F02"/>
    <w:rsid w:val="005E432D"/>
    <w:rsid w:val="005E50BC"/>
    <w:rsid w:val="005E51F8"/>
    <w:rsid w:val="005E5D42"/>
    <w:rsid w:val="005E6874"/>
    <w:rsid w:val="005F5079"/>
    <w:rsid w:val="00602A3E"/>
    <w:rsid w:val="006036DE"/>
    <w:rsid w:val="0060552D"/>
    <w:rsid w:val="006106D4"/>
    <w:rsid w:val="00612920"/>
    <w:rsid w:val="00613D13"/>
    <w:rsid w:val="006172D2"/>
    <w:rsid w:val="0062095E"/>
    <w:rsid w:val="0062134E"/>
    <w:rsid w:val="00621860"/>
    <w:rsid w:val="00621BFC"/>
    <w:rsid w:val="00625C09"/>
    <w:rsid w:val="00626253"/>
    <w:rsid w:val="0062692E"/>
    <w:rsid w:val="00632D61"/>
    <w:rsid w:val="006345F3"/>
    <w:rsid w:val="00636443"/>
    <w:rsid w:val="00636B3F"/>
    <w:rsid w:val="00637A4D"/>
    <w:rsid w:val="00642477"/>
    <w:rsid w:val="0064296E"/>
    <w:rsid w:val="006447C0"/>
    <w:rsid w:val="00647334"/>
    <w:rsid w:val="00647A3C"/>
    <w:rsid w:val="00650C8A"/>
    <w:rsid w:val="00650CD6"/>
    <w:rsid w:val="006511B0"/>
    <w:rsid w:val="00651532"/>
    <w:rsid w:val="00653D76"/>
    <w:rsid w:val="00655E19"/>
    <w:rsid w:val="006566DF"/>
    <w:rsid w:val="00666B1C"/>
    <w:rsid w:val="00666CD0"/>
    <w:rsid w:val="00667136"/>
    <w:rsid w:val="0066724F"/>
    <w:rsid w:val="006761E8"/>
    <w:rsid w:val="006769D0"/>
    <w:rsid w:val="00676E5D"/>
    <w:rsid w:val="00681199"/>
    <w:rsid w:val="00683A70"/>
    <w:rsid w:val="006856FB"/>
    <w:rsid w:val="00685E26"/>
    <w:rsid w:val="0068651F"/>
    <w:rsid w:val="00686BED"/>
    <w:rsid w:val="00687F7C"/>
    <w:rsid w:val="006912A7"/>
    <w:rsid w:val="00693D15"/>
    <w:rsid w:val="006948AF"/>
    <w:rsid w:val="0069787A"/>
    <w:rsid w:val="00697E6D"/>
    <w:rsid w:val="006A1C31"/>
    <w:rsid w:val="006A384C"/>
    <w:rsid w:val="006A7103"/>
    <w:rsid w:val="006B09C2"/>
    <w:rsid w:val="006B5D1B"/>
    <w:rsid w:val="006B602B"/>
    <w:rsid w:val="006B79B4"/>
    <w:rsid w:val="006B7C06"/>
    <w:rsid w:val="006B7CD3"/>
    <w:rsid w:val="006C1DE4"/>
    <w:rsid w:val="006C3CFC"/>
    <w:rsid w:val="006C4879"/>
    <w:rsid w:val="006C69CA"/>
    <w:rsid w:val="006D1503"/>
    <w:rsid w:val="006D1ABE"/>
    <w:rsid w:val="006D5072"/>
    <w:rsid w:val="006D6034"/>
    <w:rsid w:val="006E30DE"/>
    <w:rsid w:val="006E49D2"/>
    <w:rsid w:val="006E5151"/>
    <w:rsid w:val="006E5ACE"/>
    <w:rsid w:val="006E5FBD"/>
    <w:rsid w:val="006E600B"/>
    <w:rsid w:val="006E66EC"/>
    <w:rsid w:val="006E7E5A"/>
    <w:rsid w:val="006F231E"/>
    <w:rsid w:val="006F555D"/>
    <w:rsid w:val="006F5F83"/>
    <w:rsid w:val="007007B8"/>
    <w:rsid w:val="0070349E"/>
    <w:rsid w:val="00703D7B"/>
    <w:rsid w:val="00704142"/>
    <w:rsid w:val="007048E8"/>
    <w:rsid w:val="00704E61"/>
    <w:rsid w:val="00705771"/>
    <w:rsid w:val="007064D1"/>
    <w:rsid w:val="0070772E"/>
    <w:rsid w:val="00710BA4"/>
    <w:rsid w:val="00713147"/>
    <w:rsid w:val="00714BB6"/>
    <w:rsid w:val="00717AF1"/>
    <w:rsid w:val="00721B61"/>
    <w:rsid w:val="00723593"/>
    <w:rsid w:val="0072483E"/>
    <w:rsid w:val="00724BCA"/>
    <w:rsid w:val="00724F1B"/>
    <w:rsid w:val="0072563C"/>
    <w:rsid w:val="0073206E"/>
    <w:rsid w:val="0073243D"/>
    <w:rsid w:val="007347FF"/>
    <w:rsid w:val="007364F5"/>
    <w:rsid w:val="007416D0"/>
    <w:rsid w:val="00743495"/>
    <w:rsid w:val="007514F2"/>
    <w:rsid w:val="00752000"/>
    <w:rsid w:val="00752225"/>
    <w:rsid w:val="00756E57"/>
    <w:rsid w:val="007608D0"/>
    <w:rsid w:val="007638B1"/>
    <w:rsid w:val="00766124"/>
    <w:rsid w:val="00766A49"/>
    <w:rsid w:val="007731D6"/>
    <w:rsid w:val="00777ACD"/>
    <w:rsid w:val="00780D15"/>
    <w:rsid w:val="00781856"/>
    <w:rsid w:val="00781BA6"/>
    <w:rsid w:val="00781E93"/>
    <w:rsid w:val="00782574"/>
    <w:rsid w:val="00783EE9"/>
    <w:rsid w:val="0078584E"/>
    <w:rsid w:val="0078594A"/>
    <w:rsid w:val="00785BE4"/>
    <w:rsid w:val="00785EA2"/>
    <w:rsid w:val="007927A0"/>
    <w:rsid w:val="00793E62"/>
    <w:rsid w:val="00795373"/>
    <w:rsid w:val="00795A5E"/>
    <w:rsid w:val="007B0AF0"/>
    <w:rsid w:val="007B0D10"/>
    <w:rsid w:val="007B10B6"/>
    <w:rsid w:val="007B1AB3"/>
    <w:rsid w:val="007B211D"/>
    <w:rsid w:val="007B4BE9"/>
    <w:rsid w:val="007B62A2"/>
    <w:rsid w:val="007B6513"/>
    <w:rsid w:val="007B68B3"/>
    <w:rsid w:val="007D065C"/>
    <w:rsid w:val="007D06A3"/>
    <w:rsid w:val="007D0AE2"/>
    <w:rsid w:val="007D1639"/>
    <w:rsid w:val="007D17D8"/>
    <w:rsid w:val="007D6380"/>
    <w:rsid w:val="007D6740"/>
    <w:rsid w:val="007D6B36"/>
    <w:rsid w:val="007D71AA"/>
    <w:rsid w:val="007E2E94"/>
    <w:rsid w:val="007E49F4"/>
    <w:rsid w:val="007E4BC3"/>
    <w:rsid w:val="007F57F2"/>
    <w:rsid w:val="007F6D09"/>
    <w:rsid w:val="007F7057"/>
    <w:rsid w:val="00800632"/>
    <w:rsid w:val="008014CF"/>
    <w:rsid w:val="00801CC8"/>
    <w:rsid w:val="008028D8"/>
    <w:rsid w:val="00802D16"/>
    <w:rsid w:val="00804D98"/>
    <w:rsid w:val="0080685A"/>
    <w:rsid w:val="00806A0B"/>
    <w:rsid w:val="00813EF9"/>
    <w:rsid w:val="008147C8"/>
    <w:rsid w:val="00815E4F"/>
    <w:rsid w:val="00822449"/>
    <w:rsid w:val="00823D48"/>
    <w:rsid w:val="00824E71"/>
    <w:rsid w:val="00824FB7"/>
    <w:rsid w:val="00826BEB"/>
    <w:rsid w:val="00827632"/>
    <w:rsid w:val="00830A90"/>
    <w:rsid w:val="00831866"/>
    <w:rsid w:val="008318AF"/>
    <w:rsid w:val="00836D33"/>
    <w:rsid w:val="0083701F"/>
    <w:rsid w:val="00837599"/>
    <w:rsid w:val="00841EB8"/>
    <w:rsid w:val="0084648A"/>
    <w:rsid w:val="00851431"/>
    <w:rsid w:val="00853107"/>
    <w:rsid w:val="00861E34"/>
    <w:rsid w:val="00866367"/>
    <w:rsid w:val="00872661"/>
    <w:rsid w:val="008743F2"/>
    <w:rsid w:val="00874BC1"/>
    <w:rsid w:val="00883CB3"/>
    <w:rsid w:val="0088701B"/>
    <w:rsid w:val="0089057C"/>
    <w:rsid w:val="00890925"/>
    <w:rsid w:val="00891B07"/>
    <w:rsid w:val="00893613"/>
    <w:rsid w:val="008946C8"/>
    <w:rsid w:val="00894B4A"/>
    <w:rsid w:val="008958DB"/>
    <w:rsid w:val="008A4EDF"/>
    <w:rsid w:val="008A5ACD"/>
    <w:rsid w:val="008B0C05"/>
    <w:rsid w:val="008B2052"/>
    <w:rsid w:val="008B3769"/>
    <w:rsid w:val="008B4284"/>
    <w:rsid w:val="008B642A"/>
    <w:rsid w:val="008C1691"/>
    <w:rsid w:val="008C1B2A"/>
    <w:rsid w:val="008C40E4"/>
    <w:rsid w:val="008C4E92"/>
    <w:rsid w:val="008C73D1"/>
    <w:rsid w:val="008C79F2"/>
    <w:rsid w:val="008D0012"/>
    <w:rsid w:val="008E1DE1"/>
    <w:rsid w:val="008E1EFC"/>
    <w:rsid w:val="008E4DCC"/>
    <w:rsid w:val="008F11DD"/>
    <w:rsid w:val="008F1944"/>
    <w:rsid w:val="008F39AB"/>
    <w:rsid w:val="00902F22"/>
    <w:rsid w:val="00905BD3"/>
    <w:rsid w:val="00907E70"/>
    <w:rsid w:val="0091037C"/>
    <w:rsid w:val="009108B6"/>
    <w:rsid w:val="00911029"/>
    <w:rsid w:val="00911344"/>
    <w:rsid w:val="0092258F"/>
    <w:rsid w:val="00922ACD"/>
    <w:rsid w:val="00925160"/>
    <w:rsid w:val="009254E5"/>
    <w:rsid w:val="00925E1F"/>
    <w:rsid w:val="00926D97"/>
    <w:rsid w:val="00927428"/>
    <w:rsid w:val="00927490"/>
    <w:rsid w:val="009330BA"/>
    <w:rsid w:val="00936B04"/>
    <w:rsid w:val="00937078"/>
    <w:rsid w:val="00937187"/>
    <w:rsid w:val="009373BA"/>
    <w:rsid w:val="0093775A"/>
    <w:rsid w:val="00937F45"/>
    <w:rsid w:val="009427CD"/>
    <w:rsid w:val="009430FE"/>
    <w:rsid w:val="009433D1"/>
    <w:rsid w:val="00946FDB"/>
    <w:rsid w:val="00952FD8"/>
    <w:rsid w:val="009540AB"/>
    <w:rsid w:val="00956786"/>
    <w:rsid w:val="009578E4"/>
    <w:rsid w:val="00960354"/>
    <w:rsid w:val="00962003"/>
    <w:rsid w:val="00963A22"/>
    <w:rsid w:val="009648B0"/>
    <w:rsid w:val="00966941"/>
    <w:rsid w:val="00967ACA"/>
    <w:rsid w:val="00967B43"/>
    <w:rsid w:val="00971994"/>
    <w:rsid w:val="009730CE"/>
    <w:rsid w:val="00973520"/>
    <w:rsid w:val="0097414D"/>
    <w:rsid w:val="00975865"/>
    <w:rsid w:val="00980406"/>
    <w:rsid w:val="00981438"/>
    <w:rsid w:val="00983EEF"/>
    <w:rsid w:val="009858FF"/>
    <w:rsid w:val="009878B6"/>
    <w:rsid w:val="009907A6"/>
    <w:rsid w:val="00994344"/>
    <w:rsid w:val="00995710"/>
    <w:rsid w:val="009A3182"/>
    <w:rsid w:val="009A5A21"/>
    <w:rsid w:val="009A609C"/>
    <w:rsid w:val="009B3548"/>
    <w:rsid w:val="009B4461"/>
    <w:rsid w:val="009B687F"/>
    <w:rsid w:val="009B73E1"/>
    <w:rsid w:val="009B7FEF"/>
    <w:rsid w:val="009C0AFF"/>
    <w:rsid w:val="009C2BF9"/>
    <w:rsid w:val="009D149C"/>
    <w:rsid w:val="009D60D6"/>
    <w:rsid w:val="009E0528"/>
    <w:rsid w:val="009E3381"/>
    <w:rsid w:val="009E5686"/>
    <w:rsid w:val="009E78F6"/>
    <w:rsid w:val="009F1692"/>
    <w:rsid w:val="009F25C9"/>
    <w:rsid w:val="009F748B"/>
    <w:rsid w:val="009F7AE9"/>
    <w:rsid w:val="00A022D0"/>
    <w:rsid w:val="00A028F5"/>
    <w:rsid w:val="00A03ACA"/>
    <w:rsid w:val="00A04D2B"/>
    <w:rsid w:val="00A060AD"/>
    <w:rsid w:val="00A06B1E"/>
    <w:rsid w:val="00A1252A"/>
    <w:rsid w:val="00A15945"/>
    <w:rsid w:val="00A1689E"/>
    <w:rsid w:val="00A21FD6"/>
    <w:rsid w:val="00A22885"/>
    <w:rsid w:val="00A2288C"/>
    <w:rsid w:val="00A22FE2"/>
    <w:rsid w:val="00A257D2"/>
    <w:rsid w:val="00A26D3E"/>
    <w:rsid w:val="00A26FD8"/>
    <w:rsid w:val="00A273B6"/>
    <w:rsid w:val="00A27B42"/>
    <w:rsid w:val="00A30102"/>
    <w:rsid w:val="00A306AA"/>
    <w:rsid w:val="00A3088B"/>
    <w:rsid w:val="00A3289C"/>
    <w:rsid w:val="00A346A8"/>
    <w:rsid w:val="00A37F7F"/>
    <w:rsid w:val="00A451F6"/>
    <w:rsid w:val="00A501C4"/>
    <w:rsid w:val="00A54B75"/>
    <w:rsid w:val="00A56232"/>
    <w:rsid w:val="00A56536"/>
    <w:rsid w:val="00A6060C"/>
    <w:rsid w:val="00A64DEA"/>
    <w:rsid w:val="00A66EC1"/>
    <w:rsid w:val="00A72E4E"/>
    <w:rsid w:val="00A8002F"/>
    <w:rsid w:val="00A80DF9"/>
    <w:rsid w:val="00A842A0"/>
    <w:rsid w:val="00A85757"/>
    <w:rsid w:val="00A877D9"/>
    <w:rsid w:val="00A906E4"/>
    <w:rsid w:val="00A91E09"/>
    <w:rsid w:val="00A922D2"/>
    <w:rsid w:val="00A92D4F"/>
    <w:rsid w:val="00A95DB0"/>
    <w:rsid w:val="00A96A12"/>
    <w:rsid w:val="00AA05C9"/>
    <w:rsid w:val="00AA073D"/>
    <w:rsid w:val="00AA400F"/>
    <w:rsid w:val="00AA4F52"/>
    <w:rsid w:val="00AA70A3"/>
    <w:rsid w:val="00AB054F"/>
    <w:rsid w:val="00AB0CA1"/>
    <w:rsid w:val="00AB3B38"/>
    <w:rsid w:val="00AB5648"/>
    <w:rsid w:val="00AC268B"/>
    <w:rsid w:val="00AC65AB"/>
    <w:rsid w:val="00AC6A18"/>
    <w:rsid w:val="00AD0A6F"/>
    <w:rsid w:val="00AD1F30"/>
    <w:rsid w:val="00AD37AC"/>
    <w:rsid w:val="00AE274E"/>
    <w:rsid w:val="00AE34DC"/>
    <w:rsid w:val="00AF222F"/>
    <w:rsid w:val="00AF53F6"/>
    <w:rsid w:val="00AF5D6F"/>
    <w:rsid w:val="00AF7BF4"/>
    <w:rsid w:val="00B0202C"/>
    <w:rsid w:val="00B05863"/>
    <w:rsid w:val="00B06401"/>
    <w:rsid w:val="00B10C3E"/>
    <w:rsid w:val="00B10E53"/>
    <w:rsid w:val="00B16D99"/>
    <w:rsid w:val="00B2048E"/>
    <w:rsid w:val="00B23A8A"/>
    <w:rsid w:val="00B251E5"/>
    <w:rsid w:val="00B3003D"/>
    <w:rsid w:val="00B325A2"/>
    <w:rsid w:val="00B34475"/>
    <w:rsid w:val="00B35A82"/>
    <w:rsid w:val="00B37823"/>
    <w:rsid w:val="00B44CBC"/>
    <w:rsid w:val="00B46706"/>
    <w:rsid w:val="00B50B14"/>
    <w:rsid w:val="00B51E16"/>
    <w:rsid w:val="00B5389E"/>
    <w:rsid w:val="00B5494B"/>
    <w:rsid w:val="00B55EC3"/>
    <w:rsid w:val="00B604C7"/>
    <w:rsid w:val="00B612A9"/>
    <w:rsid w:val="00B63C58"/>
    <w:rsid w:val="00B65C2D"/>
    <w:rsid w:val="00B71691"/>
    <w:rsid w:val="00B74990"/>
    <w:rsid w:val="00B774E4"/>
    <w:rsid w:val="00B8165B"/>
    <w:rsid w:val="00B8199F"/>
    <w:rsid w:val="00B82158"/>
    <w:rsid w:val="00B8234E"/>
    <w:rsid w:val="00B83C95"/>
    <w:rsid w:val="00B841C6"/>
    <w:rsid w:val="00B853DB"/>
    <w:rsid w:val="00B86766"/>
    <w:rsid w:val="00B9236F"/>
    <w:rsid w:val="00B94F38"/>
    <w:rsid w:val="00BA2CC2"/>
    <w:rsid w:val="00BA3D79"/>
    <w:rsid w:val="00BA3DD9"/>
    <w:rsid w:val="00BA4AF9"/>
    <w:rsid w:val="00BA4EC0"/>
    <w:rsid w:val="00BB291B"/>
    <w:rsid w:val="00BB4732"/>
    <w:rsid w:val="00BC028B"/>
    <w:rsid w:val="00BC094F"/>
    <w:rsid w:val="00BC3B22"/>
    <w:rsid w:val="00BC50EA"/>
    <w:rsid w:val="00BC681C"/>
    <w:rsid w:val="00BD4874"/>
    <w:rsid w:val="00BD5AAD"/>
    <w:rsid w:val="00BD5E90"/>
    <w:rsid w:val="00BD7A31"/>
    <w:rsid w:val="00BE2202"/>
    <w:rsid w:val="00BE48A3"/>
    <w:rsid w:val="00BF0A78"/>
    <w:rsid w:val="00BF0C90"/>
    <w:rsid w:val="00BF20C8"/>
    <w:rsid w:val="00BF5023"/>
    <w:rsid w:val="00C003FD"/>
    <w:rsid w:val="00C04695"/>
    <w:rsid w:val="00C05E76"/>
    <w:rsid w:val="00C10090"/>
    <w:rsid w:val="00C147AD"/>
    <w:rsid w:val="00C154A3"/>
    <w:rsid w:val="00C165C5"/>
    <w:rsid w:val="00C20578"/>
    <w:rsid w:val="00C21443"/>
    <w:rsid w:val="00C2273B"/>
    <w:rsid w:val="00C240B2"/>
    <w:rsid w:val="00C26019"/>
    <w:rsid w:val="00C26976"/>
    <w:rsid w:val="00C27649"/>
    <w:rsid w:val="00C32D70"/>
    <w:rsid w:val="00C33320"/>
    <w:rsid w:val="00C37B85"/>
    <w:rsid w:val="00C401DF"/>
    <w:rsid w:val="00C420CF"/>
    <w:rsid w:val="00C423F2"/>
    <w:rsid w:val="00C424DC"/>
    <w:rsid w:val="00C44911"/>
    <w:rsid w:val="00C47CC9"/>
    <w:rsid w:val="00C528FE"/>
    <w:rsid w:val="00C53D4E"/>
    <w:rsid w:val="00C549A7"/>
    <w:rsid w:val="00C57EF7"/>
    <w:rsid w:val="00C6155D"/>
    <w:rsid w:val="00C615FB"/>
    <w:rsid w:val="00C61C50"/>
    <w:rsid w:val="00C628FC"/>
    <w:rsid w:val="00C64D27"/>
    <w:rsid w:val="00C66426"/>
    <w:rsid w:val="00C664CA"/>
    <w:rsid w:val="00C70708"/>
    <w:rsid w:val="00C72C24"/>
    <w:rsid w:val="00C77168"/>
    <w:rsid w:val="00C82E6A"/>
    <w:rsid w:val="00C85ABE"/>
    <w:rsid w:val="00C860AA"/>
    <w:rsid w:val="00C8737E"/>
    <w:rsid w:val="00C93421"/>
    <w:rsid w:val="00C93ACD"/>
    <w:rsid w:val="00C93F4A"/>
    <w:rsid w:val="00C9412F"/>
    <w:rsid w:val="00C95114"/>
    <w:rsid w:val="00C96DDC"/>
    <w:rsid w:val="00CA2C48"/>
    <w:rsid w:val="00CA3CE3"/>
    <w:rsid w:val="00CA5347"/>
    <w:rsid w:val="00CA7465"/>
    <w:rsid w:val="00CB286A"/>
    <w:rsid w:val="00CB300D"/>
    <w:rsid w:val="00CB34AE"/>
    <w:rsid w:val="00CB69E1"/>
    <w:rsid w:val="00CC6E72"/>
    <w:rsid w:val="00CC79C2"/>
    <w:rsid w:val="00CD144B"/>
    <w:rsid w:val="00CD2E9E"/>
    <w:rsid w:val="00CD41BD"/>
    <w:rsid w:val="00CD449C"/>
    <w:rsid w:val="00CE0DD0"/>
    <w:rsid w:val="00CE3D93"/>
    <w:rsid w:val="00CE773B"/>
    <w:rsid w:val="00CF1B21"/>
    <w:rsid w:val="00CF270E"/>
    <w:rsid w:val="00CF4092"/>
    <w:rsid w:val="00CF42C2"/>
    <w:rsid w:val="00D00386"/>
    <w:rsid w:val="00D0427D"/>
    <w:rsid w:val="00D04424"/>
    <w:rsid w:val="00D109B2"/>
    <w:rsid w:val="00D115A0"/>
    <w:rsid w:val="00D11652"/>
    <w:rsid w:val="00D13C01"/>
    <w:rsid w:val="00D14969"/>
    <w:rsid w:val="00D156B9"/>
    <w:rsid w:val="00D2198B"/>
    <w:rsid w:val="00D2208E"/>
    <w:rsid w:val="00D22119"/>
    <w:rsid w:val="00D22A08"/>
    <w:rsid w:val="00D267CA"/>
    <w:rsid w:val="00D26D6A"/>
    <w:rsid w:val="00D34005"/>
    <w:rsid w:val="00D34337"/>
    <w:rsid w:val="00D34EDB"/>
    <w:rsid w:val="00D35E96"/>
    <w:rsid w:val="00D363E5"/>
    <w:rsid w:val="00D41402"/>
    <w:rsid w:val="00D4178C"/>
    <w:rsid w:val="00D458AF"/>
    <w:rsid w:val="00D477EF"/>
    <w:rsid w:val="00D47903"/>
    <w:rsid w:val="00D50D62"/>
    <w:rsid w:val="00D5733A"/>
    <w:rsid w:val="00D579F8"/>
    <w:rsid w:val="00D675DC"/>
    <w:rsid w:val="00D7027B"/>
    <w:rsid w:val="00D71F1F"/>
    <w:rsid w:val="00D7362A"/>
    <w:rsid w:val="00D73DF5"/>
    <w:rsid w:val="00D75988"/>
    <w:rsid w:val="00D7652C"/>
    <w:rsid w:val="00D7723C"/>
    <w:rsid w:val="00D81503"/>
    <w:rsid w:val="00D81D02"/>
    <w:rsid w:val="00D822EE"/>
    <w:rsid w:val="00D82679"/>
    <w:rsid w:val="00D83426"/>
    <w:rsid w:val="00D84F67"/>
    <w:rsid w:val="00D86365"/>
    <w:rsid w:val="00D9021A"/>
    <w:rsid w:val="00D911F0"/>
    <w:rsid w:val="00D95F6D"/>
    <w:rsid w:val="00D97860"/>
    <w:rsid w:val="00DA00EA"/>
    <w:rsid w:val="00DA0F01"/>
    <w:rsid w:val="00DA1150"/>
    <w:rsid w:val="00DA14D7"/>
    <w:rsid w:val="00DA1F95"/>
    <w:rsid w:val="00DA3136"/>
    <w:rsid w:val="00DA388B"/>
    <w:rsid w:val="00DA3A15"/>
    <w:rsid w:val="00DA5632"/>
    <w:rsid w:val="00DA5C3D"/>
    <w:rsid w:val="00DA7AF9"/>
    <w:rsid w:val="00DB0691"/>
    <w:rsid w:val="00DB0BE3"/>
    <w:rsid w:val="00DB2F3B"/>
    <w:rsid w:val="00DB4F9F"/>
    <w:rsid w:val="00DB5A73"/>
    <w:rsid w:val="00DC0768"/>
    <w:rsid w:val="00DC3842"/>
    <w:rsid w:val="00DC4FD8"/>
    <w:rsid w:val="00DD08D4"/>
    <w:rsid w:val="00DD2AF3"/>
    <w:rsid w:val="00DD3C3D"/>
    <w:rsid w:val="00DD6ACF"/>
    <w:rsid w:val="00DE1729"/>
    <w:rsid w:val="00DE3B24"/>
    <w:rsid w:val="00DF1C0A"/>
    <w:rsid w:val="00DF1E99"/>
    <w:rsid w:val="00DF40BB"/>
    <w:rsid w:val="00DF6977"/>
    <w:rsid w:val="00DF7700"/>
    <w:rsid w:val="00E0059B"/>
    <w:rsid w:val="00E00D65"/>
    <w:rsid w:val="00E068C1"/>
    <w:rsid w:val="00E10BB8"/>
    <w:rsid w:val="00E11C5D"/>
    <w:rsid w:val="00E12405"/>
    <w:rsid w:val="00E134A2"/>
    <w:rsid w:val="00E173A3"/>
    <w:rsid w:val="00E17CC2"/>
    <w:rsid w:val="00E17F45"/>
    <w:rsid w:val="00E2081C"/>
    <w:rsid w:val="00E27A88"/>
    <w:rsid w:val="00E304D2"/>
    <w:rsid w:val="00E30D37"/>
    <w:rsid w:val="00E31571"/>
    <w:rsid w:val="00E333C9"/>
    <w:rsid w:val="00E3678D"/>
    <w:rsid w:val="00E36C53"/>
    <w:rsid w:val="00E36DF3"/>
    <w:rsid w:val="00E36E32"/>
    <w:rsid w:val="00E42284"/>
    <w:rsid w:val="00E45DA4"/>
    <w:rsid w:val="00E46558"/>
    <w:rsid w:val="00E466FA"/>
    <w:rsid w:val="00E4708D"/>
    <w:rsid w:val="00E515B5"/>
    <w:rsid w:val="00E53601"/>
    <w:rsid w:val="00E55FEC"/>
    <w:rsid w:val="00E56911"/>
    <w:rsid w:val="00E62949"/>
    <w:rsid w:val="00E66A9A"/>
    <w:rsid w:val="00E66D5C"/>
    <w:rsid w:val="00E67A24"/>
    <w:rsid w:val="00E67F8C"/>
    <w:rsid w:val="00E732D5"/>
    <w:rsid w:val="00E73823"/>
    <w:rsid w:val="00E762EB"/>
    <w:rsid w:val="00E801AF"/>
    <w:rsid w:val="00E81288"/>
    <w:rsid w:val="00E863A6"/>
    <w:rsid w:val="00E8653A"/>
    <w:rsid w:val="00E9039B"/>
    <w:rsid w:val="00E91695"/>
    <w:rsid w:val="00E9346B"/>
    <w:rsid w:val="00E95ACD"/>
    <w:rsid w:val="00E961DB"/>
    <w:rsid w:val="00EA256E"/>
    <w:rsid w:val="00EA2712"/>
    <w:rsid w:val="00EA4586"/>
    <w:rsid w:val="00EA4855"/>
    <w:rsid w:val="00EA4C97"/>
    <w:rsid w:val="00EA6452"/>
    <w:rsid w:val="00EB1F76"/>
    <w:rsid w:val="00EC04A6"/>
    <w:rsid w:val="00EC0E78"/>
    <w:rsid w:val="00EC10E5"/>
    <w:rsid w:val="00EC2985"/>
    <w:rsid w:val="00EC2F03"/>
    <w:rsid w:val="00EC56EF"/>
    <w:rsid w:val="00ED0824"/>
    <w:rsid w:val="00ED4F52"/>
    <w:rsid w:val="00ED54B8"/>
    <w:rsid w:val="00ED5F9E"/>
    <w:rsid w:val="00ED69A8"/>
    <w:rsid w:val="00EE1854"/>
    <w:rsid w:val="00EE50A5"/>
    <w:rsid w:val="00EE6490"/>
    <w:rsid w:val="00EE6F4E"/>
    <w:rsid w:val="00EE7450"/>
    <w:rsid w:val="00EF2688"/>
    <w:rsid w:val="00EF2A9D"/>
    <w:rsid w:val="00EF48C3"/>
    <w:rsid w:val="00EF67F6"/>
    <w:rsid w:val="00EF6870"/>
    <w:rsid w:val="00EF68BD"/>
    <w:rsid w:val="00EF7052"/>
    <w:rsid w:val="00EF7F96"/>
    <w:rsid w:val="00F03D91"/>
    <w:rsid w:val="00F054E7"/>
    <w:rsid w:val="00F1056A"/>
    <w:rsid w:val="00F10714"/>
    <w:rsid w:val="00F1266F"/>
    <w:rsid w:val="00F22239"/>
    <w:rsid w:val="00F22411"/>
    <w:rsid w:val="00F2356D"/>
    <w:rsid w:val="00F23AFE"/>
    <w:rsid w:val="00F2515D"/>
    <w:rsid w:val="00F25F97"/>
    <w:rsid w:val="00F30E1C"/>
    <w:rsid w:val="00F3160A"/>
    <w:rsid w:val="00F34513"/>
    <w:rsid w:val="00F36129"/>
    <w:rsid w:val="00F3626B"/>
    <w:rsid w:val="00F40112"/>
    <w:rsid w:val="00F4642A"/>
    <w:rsid w:val="00F477DE"/>
    <w:rsid w:val="00F506B1"/>
    <w:rsid w:val="00F53C31"/>
    <w:rsid w:val="00F54665"/>
    <w:rsid w:val="00F568ED"/>
    <w:rsid w:val="00F57875"/>
    <w:rsid w:val="00F603BE"/>
    <w:rsid w:val="00F60DB9"/>
    <w:rsid w:val="00F618E5"/>
    <w:rsid w:val="00F61DF5"/>
    <w:rsid w:val="00F643B2"/>
    <w:rsid w:val="00F6449B"/>
    <w:rsid w:val="00F65AC4"/>
    <w:rsid w:val="00F710B2"/>
    <w:rsid w:val="00F71E5C"/>
    <w:rsid w:val="00F72385"/>
    <w:rsid w:val="00F73157"/>
    <w:rsid w:val="00F75069"/>
    <w:rsid w:val="00F75AAC"/>
    <w:rsid w:val="00F761AC"/>
    <w:rsid w:val="00F76EA9"/>
    <w:rsid w:val="00F777DA"/>
    <w:rsid w:val="00F80CFD"/>
    <w:rsid w:val="00F82DE5"/>
    <w:rsid w:val="00F8352F"/>
    <w:rsid w:val="00F84440"/>
    <w:rsid w:val="00F84F27"/>
    <w:rsid w:val="00F8623A"/>
    <w:rsid w:val="00F920BF"/>
    <w:rsid w:val="00F95A5E"/>
    <w:rsid w:val="00FA1160"/>
    <w:rsid w:val="00FA171E"/>
    <w:rsid w:val="00FA2D9E"/>
    <w:rsid w:val="00FA41FC"/>
    <w:rsid w:val="00FA5148"/>
    <w:rsid w:val="00FA523A"/>
    <w:rsid w:val="00FA58B3"/>
    <w:rsid w:val="00FA597E"/>
    <w:rsid w:val="00FB1894"/>
    <w:rsid w:val="00FB20D7"/>
    <w:rsid w:val="00FB21AC"/>
    <w:rsid w:val="00FB3EA1"/>
    <w:rsid w:val="00FB3F5A"/>
    <w:rsid w:val="00FB5048"/>
    <w:rsid w:val="00FB547D"/>
    <w:rsid w:val="00FB7C08"/>
    <w:rsid w:val="00FC09A1"/>
    <w:rsid w:val="00FC1FC6"/>
    <w:rsid w:val="00FC2682"/>
    <w:rsid w:val="00FC6ABD"/>
    <w:rsid w:val="00FC7A83"/>
    <w:rsid w:val="00FD0D93"/>
    <w:rsid w:val="00FD115D"/>
    <w:rsid w:val="00FD3036"/>
    <w:rsid w:val="00FD406F"/>
    <w:rsid w:val="00FD737D"/>
    <w:rsid w:val="00FE1A60"/>
    <w:rsid w:val="00FE230E"/>
    <w:rsid w:val="00FE322A"/>
    <w:rsid w:val="00FE41A8"/>
    <w:rsid w:val="00FF7B38"/>
    <w:rsid w:val="0220EFB4"/>
    <w:rsid w:val="024F17BC"/>
    <w:rsid w:val="03782BC3"/>
    <w:rsid w:val="03B57A55"/>
    <w:rsid w:val="0589BE03"/>
    <w:rsid w:val="07045244"/>
    <w:rsid w:val="0922A4BB"/>
    <w:rsid w:val="0A9E653C"/>
    <w:rsid w:val="0D8CF33E"/>
    <w:rsid w:val="0DBB27CD"/>
    <w:rsid w:val="0E12EC11"/>
    <w:rsid w:val="0F3E0496"/>
    <w:rsid w:val="13610DFE"/>
    <w:rsid w:val="14D328E9"/>
    <w:rsid w:val="172CE1FA"/>
    <w:rsid w:val="192D5D83"/>
    <w:rsid w:val="20501D08"/>
    <w:rsid w:val="220864C0"/>
    <w:rsid w:val="22176374"/>
    <w:rsid w:val="236D68AB"/>
    <w:rsid w:val="24561DBA"/>
    <w:rsid w:val="24B2184F"/>
    <w:rsid w:val="2561A5E0"/>
    <w:rsid w:val="281ED274"/>
    <w:rsid w:val="286DBA6F"/>
    <w:rsid w:val="2AD5C790"/>
    <w:rsid w:val="2CAA9762"/>
    <w:rsid w:val="301B5FC3"/>
    <w:rsid w:val="31CE94FB"/>
    <w:rsid w:val="35CA3D22"/>
    <w:rsid w:val="3889E5D2"/>
    <w:rsid w:val="38E15DFB"/>
    <w:rsid w:val="3AD1DBE2"/>
    <w:rsid w:val="3C4A61CF"/>
    <w:rsid w:val="3D0F6681"/>
    <w:rsid w:val="3EC849C7"/>
    <w:rsid w:val="3FB494E8"/>
    <w:rsid w:val="4392FB34"/>
    <w:rsid w:val="441E33AF"/>
    <w:rsid w:val="44F302C5"/>
    <w:rsid w:val="4662D903"/>
    <w:rsid w:val="478B68B1"/>
    <w:rsid w:val="49C911A4"/>
    <w:rsid w:val="4A16FA9D"/>
    <w:rsid w:val="4A93B2C9"/>
    <w:rsid w:val="4B8A1B94"/>
    <w:rsid w:val="4D8AA6AC"/>
    <w:rsid w:val="52B26406"/>
    <w:rsid w:val="53333FB2"/>
    <w:rsid w:val="534CC7DA"/>
    <w:rsid w:val="5523CA2A"/>
    <w:rsid w:val="5545E1BB"/>
    <w:rsid w:val="562F2E7A"/>
    <w:rsid w:val="5760EF50"/>
    <w:rsid w:val="57FF24EC"/>
    <w:rsid w:val="5D3C21E9"/>
    <w:rsid w:val="5EBEEB63"/>
    <w:rsid w:val="60DAAAA0"/>
    <w:rsid w:val="63ECC342"/>
    <w:rsid w:val="667F6E51"/>
    <w:rsid w:val="67170D28"/>
    <w:rsid w:val="6791DB1E"/>
    <w:rsid w:val="6798FC27"/>
    <w:rsid w:val="67B3A289"/>
    <w:rsid w:val="6AA8B84A"/>
    <w:rsid w:val="707347FB"/>
    <w:rsid w:val="72882A09"/>
    <w:rsid w:val="76384612"/>
    <w:rsid w:val="7724E0A4"/>
    <w:rsid w:val="7AE3CAC9"/>
    <w:rsid w:val="7F89AD3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D0EC30"/>
  <w15:chartTrackingRefBased/>
  <w15:docId w15:val="{94AA1268-4E50-4B5D-901F-A87EAF9A6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DA7"/>
  </w:style>
  <w:style w:type="paragraph" w:styleId="Heading1">
    <w:name w:val="heading 1"/>
    <w:basedOn w:val="Normal"/>
    <w:next w:val="Normal"/>
    <w:link w:val="Heading1Char"/>
    <w:uiPriority w:val="9"/>
    <w:qFormat/>
    <w:rsid w:val="00F603BE"/>
    <w:pPr>
      <w:keepNext/>
      <w:keepLines/>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F603BE"/>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1453DB"/>
    <w:pPr>
      <w:keepNext/>
      <w:keepLines/>
      <w:spacing w:before="40" w:after="0"/>
      <w:outlineLvl w:val="2"/>
    </w:pPr>
    <w:rPr>
      <w:rFonts w:ascii="Times New Roman" w:eastAsiaTheme="majorEastAsia" w:hAnsi="Times New Roman" w:cstheme="majorBidi"/>
      <w:sz w:val="26"/>
      <w:szCs w:val="24"/>
    </w:rPr>
  </w:style>
  <w:style w:type="paragraph" w:styleId="Heading4">
    <w:name w:val="heading 4"/>
    <w:basedOn w:val="Normal"/>
    <w:next w:val="Normal"/>
    <w:link w:val="Heading4Char"/>
    <w:uiPriority w:val="9"/>
    <w:unhideWhenUsed/>
    <w:qFormat/>
    <w:rsid w:val="00A27B42"/>
    <w:pPr>
      <w:keepNext/>
      <w:keepLines/>
      <w:spacing w:before="40" w:after="0"/>
      <w:jc w:val="center"/>
      <w:outlineLvl w:val="3"/>
    </w:pPr>
    <w:rPr>
      <w:rFonts w:ascii="Times New Roman" w:eastAsiaTheme="majorEastAsia" w:hAnsi="Times New Roman" w:cstheme="majorBidi"/>
      <w:i/>
      <w:iCs/>
      <w:sz w:val="26"/>
    </w:rPr>
  </w:style>
  <w:style w:type="paragraph" w:styleId="Heading5">
    <w:name w:val="heading 5"/>
    <w:basedOn w:val="Normal"/>
    <w:next w:val="Normal"/>
    <w:link w:val="Heading5Char"/>
    <w:uiPriority w:val="9"/>
    <w:unhideWhenUsed/>
    <w:qFormat/>
    <w:rsid w:val="00795A5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DC3842"/>
    <w:pPr>
      <w:ind w:left="720"/>
      <w:contextualSpacing/>
    </w:pPr>
  </w:style>
  <w:style w:type="table" w:styleId="TableGrid">
    <w:name w:val="Table Grid"/>
    <w:basedOn w:val="TableNormal"/>
    <w:uiPriority w:val="39"/>
    <w:rsid w:val="00472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7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450D"/>
  </w:style>
  <w:style w:type="paragraph" w:styleId="Footer">
    <w:name w:val="footer"/>
    <w:basedOn w:val="Normal"/>
    <w:link w:val="FooterChar"/>
    <w:uiPriority w:val="99"/>
    <w:unhideWhenUsed/>
    <w:rsid w:val="0007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450D"/>
  </w:style>
  <w:style w:type="paragraph" w:styleId="Caption">
    <w:name w:val="caption"/>
    <w:basedOn w:val="Normal"/>
    <w:next w:val="Normal"/>
    <w:uiPriority w:val="35"/>
    <w:unhideWhenUsed/>
    <w:qFormat/>
    <w:rsid w:val="00342EE8"/>
    <w:pPr>
      <w:spacing w:after="200" w:line="240" w:lineRule="auto"/>
    </w:pPr>
    <w:rPr>
      <w:rFonts w:ascii="Times New Roman" w:hAnsi="Times New Roman"/>
      <w:i/>
      <w:iCs/>
      <w:sz w:val="26"/>
      <w:szCs w:val="18"/>
    </w:rPr>
  </w:style>
  <w:style w:type="character" w:customStyle="1" w:styleId="Heading1Char">
    <w:name w:val="Heading 1 Char"/>
    <w:basedOn w:val="DefaultParagraphFont"/>
    <w:link w:val="Heading1"/>
    <w:uiPriority w:val="9"/>
    <w:rsid w:val="00F603BE"/>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F603BE"/>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795A5E"/>
    <w:rPr>
      <w:rFonts w:ascii="Times New Roman" w:eastAsiaTheme="majorEastAsia" w:hAnsi="Times New Roman" w:cstheme="majorBidi"/>
      <w:sz w:val="26"/>
      <w:szCs w:val="24"/>
    </w:rPr>
  </w:style>
  <w:style w:type="character" w:customStyle="1" w:styleId="Heading5Char">
    <w:name w:val="Heading 5 Char"/>
    <w:basedOn w:val="DefaultParagraphFont"/>
    <w:link w:val="Heading5"/>
    <w:uiPriority w:val="9"/>
    <w:rsid w:val="00795A5E"/>
    <w:rPr>
      <w:rFonts w:asciiTheme="majorHAnsi" w:eastAsiaTheme="majorEastAsia" w:hAnsiTheme="majorHAnsi" w:cstheme="majorBidi"/>
      <w:color w:val="2E74B5" w:themeColor="accent1" w:themeShade="BF"/>
    </w:rPr>
  </w:style>
  <w:style w:type="character" w:customStyle="1" w:styleId="Heading4Char">
    <w:name w:val="Heading 4 Char"/>
    <w:basedOn w:val="DefaultParagraphFont"/>
    <w:link w:val="Heading4"/>
    <w:uiPriority w:val="9"/>
    <w:rsid w:val="00A27B42"/>
    <w:rPr>
      <w:rFonts w:ascii="Times New Roman" w:eastAsiaTheme="majorEastAsia" w:hAnsi="Times New Roman" w:cstheme="majorBidi"/>
      <w:i/>
      <w:iCs/>
      <w:sz w:val="26"/>
    </w:rPr>
  </w:style>
  <w:style w:type="paragraph" w:styleId="TOCHeading">
    <w:name w:val="TOC Heading"/>
    <w:basedOn w:val="Heading1"/>
    <w:next w:val="Normal"/>
    <w:uiPriority w:val="39"/>
    <w:unhideWhenUsed/>
    <w:qFormat/>
    <w:rsid w:val="00A27B42"/>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A27B42"/>
    <w:pPr>
      <w:tabs>
        <w:tab w:val="left" w:pos="480"/>
        <w:tab w:val="right" w:leader="dot" w:pos="10245"/>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A27B42"/>
    <w:pPr>
      <w:spacing w:after="100"/>
      <w:ind w:left="220"/>
    </w:pPr>
  </w:style>
  <w:style w:type="character" w:styleId="Hyperlink">
    <w:name w:val="Hyperlink"/>
    <w:basedOn w:val="DefaultParagraphFont"/>
    <w:uiPriority w:val="99"/>
    <w:unhideWhenUsed/>
    <w:rsid w:val="00A27B42"/>
    <w:rPr>
      <w:color w:val="0563C1" w:themeColor="hyperlink"/>
      <w:u w:val="single"/>
    </w:rPr>
  </w:style>
  <w:style w:type="paragraph" w:styleId="Subtitle">
    <w:name w:val="Subtitle"/>
    <w:basedOn w:val="Normal"/>
    <w:next w:val="Normal"/>
    <w:link w:val="SubtitleChar"/>
    <w:uiPriority w:val="11"/>
    <w:qFormat/>
    <w:rsid w:val="00A27B4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27B42"/>
    <w:rPr>
      <w:rFonts w:eastAsiaTheme="minorEastAsia"/>
      <w:color w:val="5A5A5A" w:themeColor="text1" w:themeTint="A5"/>
      <w:spacing w:val="15"/>
    </w:rPr>
  </w:style>
  <w:style w:type="paragraph" w:styleId="TOC3">
    <w:name w:val="toc 3"/>
    <w:basedOn w:val="Normal"/>
    <w:next w:val="Normal"/>
    <w:autoRedefine/>
    <w:uiPriority w:val="39"/>
    <w:unhideWhenUsed/>
    <w:rsid w:val="00A27B42"/>
    <w:pPr>
      <w:spacing w:after="100"/>
      <w:ind w:left="440"/>
    </w:pPr>
  </w:style>
  <w:style w:type="paragraph" w:styleId="TableofFigures">
    <w:name w:val="table of figures"/>
    <w:basedOn w:val="Normal"/>
    <w:next w:val="Normal"/>
    <w:uiPriority w:val="99"/>
    <w:unhideWhenUsed/>
    <w:rsid w:val="00A27B42"/>
    <w:pPr>
      <w:spacing w:after="0"/>
    </w:pPr>
  </w:style>
  <w:style w:type="paragraph" w:styleId="TOC4">
    <w:name w:val="toc 4"/>
    <w:basedOn w:val="Normal"/>
    <w:next w:val="Normal"/>
    <w:autoRedefine/>
    <w:uiPriority w:val="39"/>
    <w:unhideWhenUsed/>
    <w:rsid w:val="00A27B42"/>
    <w:pPr>
      <w:spacing w:after="100"/>
      <w:ind w:left="660"/>
    </w:pPr>
  </w:style>
  <w:style w:type="paragraph" w:customStyle="1" w:styleId="HINHANH">
    <w:name w:val="HINH ANH"/>
    <w:basedOn w:val="Normal"/>
    <w:link w:val="HINHANHChar"/>
    <w:qFormat/>
    <w:rsid w:val="00A27B42"/>
    <w:pPr>
      <w:spacing w:line="360" w:lineRule="auto"/>
      <w:jc w:val="center"/>
    </w:pPr>
    <w:rPr>
      <w:rFonts w:ascii="Times New Roman" w:eastAsiaTheme="majorEastAsia" w:hAnsi="Times New Roman" w:cstheme="majorBidi"/>
      <w:i/>
      <w:sz w:val="26"/>
    </w:rPr>
  </w:style>
  <w:style w:type="character" w:customStyle="1" w:styleId="HINHANHChar">
    <w:name w:val="HINH ANH Char"/>
    <w:basedOn w:val="Heading4Char"/>
    <w:link w:val="HINHANH"/>
    <w:rsid w:val="00A27B42"/>
    <w:rPr>
      <w:rFonts w:ascii="Times New Roman" w:eastAsiaTheme="majorEastAsia" w:hAnsi="Times New Roman" w:cstheme="majorBidi"/>
      <w:i/>
      <w:iCs w:val="0"/>
      <w:sz w:val="26"/>
    </w:rPr>
  </w:style>
  <w:style w:type="character" w:styleId="FollowedHyperlink">
    <w:name w:val="FollowedHyperlink"/>
    <w:basedOn w:val="DefaultParagraphFont"/>
    <w:uiPriority w:val="99"/>
    <w:semiHidden/>
    <w:unhideWhenUsed/>
    <w:rsid w:val="00B35A8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985165">
      <w:bodyDiv w:val="1"/>
      <w:marLeft w:val="0"/>
      <w:marRight w:val="0"/>
      <w:marTop w:val="0"/>
      <w:marBottom w:val="0"/>
      <w:divBdr>
        <w:top w:val="none" w:sz="0" w:space="0" w:color="auto"/>
        <w:left w:val="none" w:sz="0" w:space="0" w:color="auto"/>
        <w:bottom w:val="none" w:sz="0" w:space="0" w:color="auto"/>
        <w:right w:val="none" w:sz="0" w:space="0" w:color="auto"/>
      </w:divBdr>
    </w:div>
    <w:div w:id="168755224">
      <w:bodyDiv w:val="1"/>
      <w:marLeft w:val="0"/>
      <w:marRight w:val="0"/>
      <w:marTop w:val="0"/>
      <w:marBottom w:val="0"/>
      <w:divBdr>
        <w:top w:val="none" w:sz="0" w:space="0" w:color="auto"/>
        <w:left w:val="none" w:sz="0" w:space="0" w:color="auto"/>
        <w:bottom w:val="none" w:sz="0" w:space="0" w:color="auto"/>
        <w:right w:val="none" w:sz="0" w:space="0" w:color="auto"/>
      </w:divBdr>
    </w:div>
    <w:div w:id="215046817">
      <w:bodyDiv w:val="1"/>
      <w:marLeft w:val="0"/>
      <w:marRight w:val="0"/>
      <w:marTop w:val="0"/>
      <w:marBottom w:val="0"/>
      <w:divBdr>
        <w:top w:val="none" w:sz="0" w:space="0" w:color="auto"/>
        <w:left w:val="none" w:sz="0" w:space="0" w:color="auto"/>
        <w:bottom w:val="none" w:sz="0" w:space="0" w:color="auto"/>
        <w:right w:val="none" w:sz="0" w:space="0" w:color="auto"/>
      </w:divBdr>
    </w:div>
    <w:div w:id="644745363">
      <w:bodyDiv w:val="1"/>
      <w:marLeft w:val="0"/>
      <w:marRight w:val="0"/>
      <w:marTop w:val="0"/>
      <w:marBottom w:val="0"/>
      <w:divBdr>
        <w:top w:val="none" w:sz="0" w:space="0" w:color="auto"/>
        <w:left w:val="none" w:sz="0" w:space="0" w:color="auto"/>
        <w:bottom w:val="none" w:sz="0" w:space="0" w:color="auto"/>
        <w:right w:val="none" w:sz="0" w:space="0" w:color="auto"/>
      </w:divBdr>
    </w:div>
    <w:div w:id="968513557">
      <w:bodyDiv w:val="1"/>
      <w:marLeft w:val="0"/>
      <w:marRight w:val="0"/>
      <w:marTop w:val="0"/>
      <w:marBottom w:val="0"/>
      <w:divBdr>
        <w:top w:val="none" w:sz="0" w:space="0" w:color="auto"/>
        <w:left w:val="none" w:sz="0" w:space="0" w:color="auto"/>
        <w:bottom w:val="none" w:sz="0" w:space="0" w:color="auto"/>
        <w:right w:val="none" w:sz="0" w:space="0" w:color="auto"/>
      </w:divBdr>
    </w:div>
    <w:div w:id="1350641443">
      <w:bodyDiv w:val="1"/>
      <w:marLeft w:val="0"/>
      <w:marRight w:val="0"/>
      <w:marTop w:val="0"/>
      <w:marBottom w:val="0"/>
      <w:divBdr>
        <w:top w:val="none" w:sz="0" w:space="0" w:color="auto"/>
        <w:left w:val="none" w:sz="0" w:space="0" w:color="auto"/>
        <w:bottom w:val="none" w:sz="0" w:space="0" w:color="auto"/>
        <w:right w:val="none" w:sz="0" w:space="0" w:color="auto"/>
      </w:divBdr>
    </w:div>
    <w:div w:id="1733770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hyperlink" Target="https://github.com/Nooba2612/tai-lieu-ptud"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d72fc7c-4f0b-41c7-94ad-d5b58c8f1abe"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920E1A93C6DE544AB285BB1C6C85A7F" ma:contentTypeVersion="13" ma:contentTypeDescription="Create a new document." ma:contentTypeScope="" ma:versionID="8abeca0bad7446871f0fda8263d5ad3d">
  <xsd:schema xmlns:xsd="http://www.w3.org/2001/XMLSchema" xmlns:xs="http://www.w3.org/2001/XMLSchema" xmlns:p="http://schemas.microsoft.com/office/2006/metadata/properties" xmlns:ns3="8d72fc7c-4f0b-41c7-94ad-d5b58c8f1abe" targetNamespace="http://schemas.microsoft.com/office/2006/metadata/properties" ma:root="true" ma:fieldsID="e362a212d6eaf13f402919d0224affc5" ns3:_="">
    <xsd:import namespace="8d72fc7c-4f0b-41c7-94ad-d5b58c8f1ab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DateTaken" minOccurs="0"/>
                <xsd:element ref="ns3:MediaServiceLocation" minOccurs="0"/>
                <xsd:element ref="ns3:MediaServiceSystemTags" minOccurs="0"/>
                <xsd:element ref="ns3:MediaLengthInSeconds"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72fc7c-4f0b-41c7-94ad-d5b58c8f1a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Location" ma:index="16" nillable="true" ma:displayName="Location" ma:indexed="true" ma:internalName="MediaServiceLocatio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LengthInSeconds" ma:index="18" nillable="true" ma:displayName="MediaLengthInSeconds" ma:hidden="true" ma:internalName="MediaLengthInSeconds" ma:readOnly="true">
      <xsd:simpleType>
        <xsd:restriction base="dms:Unknow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DE80C5B-49F6-0846-8DBE-7A099436B39B}">
  <ds:schemaRefs>
    <ds:schemaRef ds:uri="http://schemas.openxmlformats.org/officeDocument/2006/bibliography"/>
  </ds:schemaRefs>
</ds:datastoreItem>
</file>

<file path=customXml/itemProps2.xml><?xml version="1.0" encoding="utf-8"?>
<ds:datastoreItem xmlns:ds="http://schemas.openxmlformats.org/officeDocument/2006/customXml" ds:itemID="{0A8307F9-8720-4DF7-AF5F-B6428AE1A72F}">
  <ds:schemaRefs>
    <ds:schemaRef ds:uri="http://schemas.microsoft.com/sharepoint/v3/contenttype/forms"/>
  </ds:schemaRefs>
</ds:datastoreItem>
</file>

<file path=customXml/itemProps3.xml><?xml version="1.0" encoding="utf-8"?>
<ds:datastoreItem xmlns:ds="http://schemas.openxmlformats.org/officeDocument/2006/customXml" ds:itemID="{8682809C-6892-42E1-8DC1-BD614D77274B}">
  <ds:schemaRefs>
    <ds:schemaRef ds:uri="http://schemas.microsoft.com/office/2006/metadata/properties"/>
    <ds:schemaRef ds:uri="http://schemas.microsoft.com/office/infopath/2007/PartnerControls"/>
    <ds:schemaRef ds:uri="8d72fc7c-4f0b-41c7-94ad-d5b58c8f1abe"/>
  </ds:schemaRefs>
</ds:datastoreItem>
</file>

<file path=customXml/itemProps4.xml><?xml version="1.0" encoding="utf-8"?>
<ds:datastoreItem xmlns:ds="http://schemas.openxmlformats.org/officeDocument/2006/customXml" ds:itemID="{5071CCC7-A6D1-4D32-83F8-EEEEB354A5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72fc7c-4f0b-41c7-94ad-d5b58c8f1a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35</Pages>
  <Words>4314</Words>
  <Characters>24596</Characters>
  <Application>Microsoft Office Word</Application>
  <DocSecurity>0</DocSecurity>
  <Lines>204</Lines>
  <Paragraphs>57</Paragraphs>
  <ScaleCrop>false</ScaleCrop>
  <Company/>
  <LinksUpToDate>false</LinksUpToDate>
  <CharactersWithSpaces>28853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Nguyễn Phan Minh Mẫn</cp:lastModifiedBy>
  <cp:revision>241</cp:revision>
  <dcterms:created xsi:type="dcterms:W3CDTF">2024-10-26T14:17:00Z</dcterms:created>
  <dcterms:modified xsi:type="dcterms:W3CDTF">2024-10-27T14:13:00Z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0x0101002920E1A93C6DE544AB285BB1C6C85A7F</vt:lpwstr>
  </property>
</Properties>
</file>